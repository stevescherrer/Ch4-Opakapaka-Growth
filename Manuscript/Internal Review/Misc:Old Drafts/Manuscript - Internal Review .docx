
<file path=[Content_Types].xml><?xml version="1.0" encoding="utf-8"?>
<Types xmlns="http://schemas.openxmlformats.org/package/2006/content-types">
  <Default Extension="(null)" ContentType="image/x-emf"/>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75C417" w14:textId="77777777" w:rsidR="008C372D" w:rsidRDefault="008C372D" w:rsidP="008C372D">
      <w:pPr>
        <w:outlineLvl w:val="0"/>
        <w:rPr>
          <w:rFonts w:ascii="Times New Roman" w:hAnsi="Times New Roman" w:cs="Times New Roman"/>
          <w:b/>
          <w:i/>
          <w:sz w:val="24"/>
          <w:szCs w:val="24"/>
        </w:rPr>
      </w:pPr>
      <w:r w:rsidRPr="00046C8F">
        <w:rPr>
          <w:rFonts w:ascii="Times New Roman" w:hAnsi="Times New Roman" w:cs="Times New Roman"/>
          <w:b/>
          <w:i/>
          <w:sz w:val="24"/>
          <w:szCs w:val="24"/>
        </w:rPr>
        <w:t xml:space="preserve">Revised growth estimates for Pristipomoides filamentosus in the Hawaiian Islands using mark-recapture </w:t>
      </w:r>
      <w:r>
        <w:rPr>
          <w:rFonts w:ascii="Times New Roman" w:hAnsi="Times New Roman" w:cs="Times New Roman"/>
          <w:b/>
          <w:i/>
          <w:sz w:val="24"/>
          <w:szCs w:val="24"/>
        </w:rPr>
        <w:t>studies, Bayesian analysis, and</w:t>
      </w:r>
      <w:r w:rsidRPr="00046C8F">
        <w:rPr>
          <w:rFonts w:ascii="Times New Roman" w:hAnsi="Times New Roman" w:cs="Times New Roman"/>
          <w:b/>
          <w:i/>
          <w:sz w:val="24"/>
          <w:szCs w:val="24"/>
        </w:rPr>
        <w:t xml:space="preserve"> integrative data approaches</w:t>
      </w:r>
    </w:p>
    <w:p w14:paraId="49F07A6D" w14:textId="77777777" w:rsidR="008C372D" w:rsidRPr="00046C8F" w:rsidRDefault="008C372D" w:rsidP="008C372D">
      <w:pPr>
        <w:outlineLvl w:val="0"/>
        <w:rPr>
          <w:rFonts w:ascii="Times New Roman" w:hAnsi="Times New Roman" w:cs="Times New Roman"/>
          <w:b/>
          <w:i/>
          <w:sz w:val="24"/>
          <w:szCs w:val="24"/>
        </w:rPr>
      </w:pPr>
    </w:p>
    <w:p w14:paraId="299579C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Scherrer, Stephen R.</w:t>
      </w:r>
      <w:r w:rsidRPr="00046C8F">
        <w:rPr>
          <w:rFonts w:ascii="Times New Roman" w:hAnsi="Times New Roman" w:cs="Times New Roman"/>
          <w:sz w:val="24"/>
          <w:szCs w:val="24"/>
          <w:vertAlign w:val="superscript"/>
        </w:rPr>
        <w:t>1</w:t>
      </w:r>
      <w:r w:rsidRPr="00046C8F">
        <w:rPr>
          <w:rFonts w:ascii="Times New Roman" w:hAnsi="Times New Roman" w:cs="Times New Roman"/>
          <w:sz w:val="24"/>
          <w:szCs w:val="24"/>
        </w:rPr>
        <w:t>*</w:t>
      </w:r>
    </w:p>
    <w:p w14:paraId="666E448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Kobayashi, Donald R.</w:t>
      </w:r>
      <w:r w:rsidRPr="00046C8F">
        <w:rPr>
          <w:rFonts w:ascii="Times New Roman" w:hAnsi="Times New Roman" w:cs="Times New Roman"/>
          <w:sz w:val="24"/>
          <w:szCs w:val="24"/>
          <w:vertAlign w:val="superscript"/>
        </w:rPr>
        <w:t>2</w:t>
      </w:r>
    </w:p>
    <w:p w14:paraId="2F48ACF7"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Weng, Kevin C.</w:t>
      </w:r>
      <w:r w:rsidRPr="00046C8F">
        <w:rPr>
          <w:rFonts w:ascii="Times New Roman" w:hAnsi="Times New Roman" w:cs="Times New Roman"/>
          <w:sz w:val="24"/>
          <w:szCs w:val="24"/>
          <w:vertAlign w:val="superscript"/>
        </w:rPr>
        <w:t>3</w:t>
      </w:r>
    </w:p>
    <w:p w14:paraId="12204E1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Okamoto, Henry Y.</w:t>
      </w:r>
      <w:r w:rsidRPr="00046C8F">
        <w:rPr>
          <w:rFonts w:ascii="Times New Roman" w:hAnsi="Times New Roman" w:cs="Times New Roman"/>
          <w:sz w:val="24"/>
          <w:szCs w:val="24"/>
          <w:vertAlign w:val="superscript"/>
        </w:rPr>
        <w:t>4</w:t>
      </w:r>
    </w:p>
    <w:p w14:paraId="7C613B7F" w14:textId="77777777" w:rsidR="008C372D" w:rsidRPr="00046C8F" w:rsidRDefault="008C372D" w:rsidP="008C372D">
      <w:pPr>
        <w:rPr>
          <w:rFonts w:ascii="Times New Roman" w:hAnsi="Times New Roman" w:cs="Times New Roman"/>
          <w:sz w:val="24"/>
          <w:szCs w:val="24"/>
          <w:vertAlign w:val="superscript"/>
        </w:rPr>
      </w:pPr>
      <w:r w:rsidRPr="00046C8F">
        <w:rPr>
          <w:rFonts w:ascii="Times New Roman" w:hAnsi="Times New Roman" w:cs="Times New Roman"/>
          <w:sz w:val="24"/>
          <w:szCs w:val="24"/>
        </w:rPr>
        <w:t>Oishi, Francis G.</w:t>
      </w:r>
      <w:r w:rsidRPr="00046C8F">
        <w:rPr>
          <w:rFonts w:ascii="Times New Roman" w:hAnsi="Times New Roman" w:cs="Times New Roman"/>
          <w:sz w:val="24"/>
          <w:szCs w:val="24"/>
          <w:vertAlign w:val="superscript"/>
        </w:rPr>
        <w:t>4</w:t>
      </w:r>
    </w:p>
    <w:p w14:paraId="3934613C" w14:textId="77777777" w:rsidR="008C372D" w:rsidRPr="00046C8F" w:rsidRDefault="008C372D" w:rsidP="008C372D">
      <w:pPr>
        <w:rPr>
          <w:rFonts w:ascii="Times New Roman" w:hAnsi="Times New Roman" w:cs="Times New Roman"/>
          <w:sz w:val="24"/>
          <w:szCs w:val="24"/>
          <w:vertAlign w:val="superscript"/>
        </w:rPr>
      </w:pPr>
      <w:r w:rsidRPr="00046C8F">
        <w:rPr>
          <w:rFonts w:ascii="Times New Roman" w:hAnsi="Times New Roman" w:cs="Times New Roman"/>
          <w:sz w:val="24"/>
          <w:szCs w:val="24"/>
        </w:rPr>
        <w:t>Franklin, Erik C.</w:t>
      </w:r>
      <w:r w:rsidRPr="00046C8F">
        <w:rPr>
          <w:rFonts w:ascii="Times New Roman" w:hAnsi="Times New Roman" w:cs="Times New Roman"/>
          <w:sz w:val="24"/>
          <w:szCs w:val="24"/>
          <w:vertAlign w:val="superscript"/>
        </w:rPr>
        <w:t>5</w:t>
      </w:r>
    </w:p>
    <w:p w14:paraId="29831C6E" w14:textId="77777777" w:rsidR="008C372D" w:rsidRPr="00046C8F" w:rsidRDefault="008C372D" w:rsidP="008C372D">
      <w:pPr>
        <w:rPr>
          <w:rFonts w:ascii="Times New Roman" w:hAnsi="Times New Roman" w:cs="Times New Roman"/>
          <w:sz w:val="24"/>
          <w:szCs w:val="24"/>
        </w:rPr>
      </w:pPr>
    </w:p>
    <w:p w14:paraId="25E67570"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1</w:t>
      </w:r>
      <w:r w:rsidRPr="00046C8F">
        <w:rPr>
          <w:rFonts w:ascii="Times New Roman" w:hAnsi="Times New Roman" w:cs="Times New Roman"/>
          <w:sz w:val="24"/>
          <w:szCs w:val="24"/>
        </w:rPr>
        <w:t>University of Hawaii</w:t>
      </w:r>
    </w:p>
    <w:p w14:paraId="15341C7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Oceanography Department</w:t>
      </w:r>
    </w:p>
    <w:p w14:paraId="0B358FE0"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1000 Pope Rd</w:t>
      </w:r>
    </w:p>
    <w:p w14:paraId="20DD3B26"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Honolulu, Hawaii 96822</w:t>
      </w:r>
    </w:p>
    <w:p w14:paraId="6232F22D"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scherrer@hawaii.edu</w:t>
      </w:r>
    </w:p>
    <w:p w14:paraId="57818C3A" w14:textId="77777777" w:rsidR="008C372D" w:rsidRPr="00046C8F" w:rsidRDefault="008C372D" w:rsidP="008C372D">
      <w:pPr>
        <w:rPr>
          <w:rFonts w:ascii="Times New Roman" w:hAnsi="Times New Roman" w:cs="Times New Roman"/>
          <w:sz w:val="24"/>
          <w:szCs w:val="24"/>
        </w:rPr>
      </w:pPr>
    </w:p>
    <w:p w14:paraId="1FED6BC8"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2</w:t>
      </w:r>
      <w:r w:rsidRPr="00046C8F">
        <w:rPr>
          <w:rFonts w:ascii="Times New Roman" w:hAnsi="Times New Roman" w:cs="Times New Roman"/>
          <w:sz w:val="24"/>
          <w:szCs w:val="24"/>
        </w:rPr>
        <w:t>National Marine Fisheries Service</w:t>
      </w:r>
    </w:p>
    <w:p w14:paraId="724CA1E8"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Pacific Islands Fisheries Science Center</w:t>
      </w:r>
    </w:p>
    <w:p w14:paraId="00EC41B6"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1845 Wasp Blvd</w:t>
      </w:r>
    </w:p>
    <w:p w14:paraId="02A1A37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Honolulu, Hawaii 96818</w:t>
      </w:r>
    </w:p>
    <w:p w14:paraId="0E0980A7"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donald.kobayashi@noaa.gov</w:t>
      </w:r>
    </w:p>
    <w:p w14:paraId="1D9932EA" w14:textId="77777777" w:rsidR="008C372D" w:rsidRPr="00046C8F" w:rsidRDefault="008C372D" w:rsidP="008C372D">
      <w:pPr>
        <w:rPr>
          <w:rFonts w:ascii="Times New Roman" w:hAnsi="Times New Roman" w:cs="Times New Roman"/>
          <w:sz w:val="24"/>
          <w:szCs w:val="24"/>
        </w:rPr>
      </w:pPr>
    </w:p>
    <w:p w14:paraId="1942F498"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3</w:t>
      </w:r>
      <w:r w:rsidRPr="00046C8F">
        <w:rPr>
          <w:rFonts w:ascii="Times New Roman" w:hAnsi="Times New Roman" w:cs="Times New Roman"/>
          <w:sz w:val="24"/>
          <w:szCs w:val="24"/>
        </w:rPr>
        <w:t>Virginia Institute of Marine Science</w:t>
      </w:r>
    </w:p>
    <w:p w14:paraId="38AE222E"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College of William and Marry</w:t>
      </w:r>
    </w:p>
    <w:p w14:paraId="0B620E53"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i/>
          <w:iCs/>
          <w:sz w:val="24"/>
          <w:szCs w:val="24"/>
        </w:rPr>
        <w:t xml:space="preserve">1375 </w:t>
      </w:r>
      <w:proofErr w:type="spellStart"/>
      <w:r w:rsidRPr="00046C8F">
        <w:rPr>
          <w:rFonts w:ascii="Times New Roman" w:hAnsi="Times New Roman" w:cs="Times New Roman"/>
          <w:i/>
          <w:iCs/>
          <w:sz w:val="24"/>
          <w:szCs w:val="24"/>
        </w:rPr>
        <w:t>Greate</w:t>
      </w:r>
      <w:proofErr w:type="spellEnd"/>
      <w:r w:rsidRPr="00046C8F">
        <w:rPr>
          <w:rFonts w:ascii="Times New Roman" w:hAnsi="Times New Roman" w:cs="Times New Roman"/>
          <w:i/>
          <w:iCs/>
          <w:sz w:val="24"/>
          <w:szCs w:val="24"/>
        </w:rPr>
        <w:t xml:space="preserve"> Road</w:t>
      </w:r>
    </w:p>
    <w:p w14:paraId="4BCC4C96"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Gloucester Point, Virginia 23062</w:t>
      </w:r>
    </w:p>
    <w:p w14:paraId="77A2E670"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kevinweng@vims.edu</w:t>
      </w:r>
    </w:p>
    <w:p w14:paraId="3F6F4F9F" w14:textId="77777777" w:rsidR="008C372D" w:rsidRPr="00046C8F" w:rsidRDefault="008C372D" w:rsidP="008C372D">
      <w:pPr>
        <w:rPr>
          <w:rFonts w:ascii="Times New Roman" w:hAnsi="Times New Roman" w:cs="Times New Roman"/>
          <w:sz w:val="24"/>
          <w:szCs w:val="24"/>
        </w:rPr>
      </w:pPr>
    </w:p>
    <w:p w14:paraId="2C4E6732"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4</w:t>
      </w:r>
      <w:r w:rsidRPr="00046C8F">
        <w:rPr>
          <w:rFonts w:ascii="Times New Roman" w:hAnsi="Times New Roman" w:cs="Times New Roman"/>
          <w:sz w:val="24"/>
          <w:szCs w:val="24"/>
        </w:rPr>
        <w:t>Division of Aquatic Resources</w:t>
      </w:r>
    </w:p>
    <w:p w14:paraId="56D9BA3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State of Hawaii Department of Land and Natural Resources</w:t>
      </w:r>
    </w:p>
    <w:p w14:paraId="79CA7E2A"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1151 Punchbowl Street, Room 330</w:t>
      </w:r>
    </w:p>
    <w:p w14:paraId="68570073"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Honolulu, Hawaii 96813</w:t>
      </w:r>
    </w:p>
    <w:p w14:paraId="6CB92AE5" w14:textId="77777777" w:rsidR="008C372D" w:rsidRPr="00046C8F" w:rsidRDefault="008C372D" w:rsidP="008C372D">
      <w:pPr>
        <w:rPr>
          <w:rFonts w:ascii="Times New Roman" w:hAnsi="Times New Roman" w:cs="Times New Roman"/>
          <w:sz w:val="24"/>
          <w:szCs w:val="24"/>
        </w:rPr>
      </w:pPr>
    </w:p>
    <w:p w14:paraId="16AF7B58" w14:textId="77777777" w:rsidR="008C372D"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5</w:t>
      </w:r>
      <w:r w:rsidRPr="00046C8F">
        <w:rPr>
          <w:rFonts w:ascii="Times New Roman" w:hAnsi="Times New Roman" w:cs="Times New Roman"/>
          <w:sz w:val="24"/>
          <w:szCs w:val="24"/>
        </w:rPr>
        <w:t>University of Hawaii</w:t>
      </w:r>
    </w:p>
    <w:p w14:paraId="651BA506" w14:textId="77777777" w:rsidR="008C372D" w:rsidRPr="00046C8F" w:rsidRDefault="008C372D" w:rsidP="008C372D">
      <w:pPr>
        <w:rPr>
          <w:rFonts w:ascii="Times New Roman" w:hAnsi="Times New Roman" w:cs="Times New Roman"/>
          <w:sz w:val="24"/>
          <w:szCs w:val="24"/>
        </w:rPr>
      </w:pPr>
      <w:r>
        <w:rPr>
          <w:rFonts w:ascii="Times New Roman" w:hAnsi="Times New Roman" w:cs="Times New Roman"/>
          <w:sz w:val="24"/>
          <w:szCs w:val="24"/>
        </w:rPr>
        <w:t>School of Ocean and Earth Science and Technology</w:t>
      </w:r>
    </w:p>
    <w:p w14:paraId="7096D103"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Hawaii Institute of Marine Biology</w:t>
      </w:r>
    </w:p>
    <w:p w14:paraId="64DD4744"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4</w:t>
      </w:r>
      <w:r>
        <w:rPr>
          <w:rFonts w:ascii="Times New Roman" w:hAnsi="Times New Roman" w:cs="Times New Roman"/>
          <w:sz w:val="24"/>
          <w:szCs w:val="24"/>
        </w:rPr>
        <w:t>6</w:t>
      </w:r>
      <w:r w:rsidRPr="00046C8F">
        <w:rPr>
          <w:rFonts w:ascii="Times New Roman" w:hAnsi="Times New Roman" w:cs="Times New Roman"/>
          <w:sz w:val="24"/>
          <w:szCs w:val="24"/>
        </w:rPr>
        <w:t xml:space="preserve">-007 </w:t>
      </w:r>
      <w:proofErr w:type="spellStart"/>
      <w:r w:rsidRPr="00046C8F">
        <w:rPr>
          <w:rFonts w:ascii="Times New Roman" w:hAnsi="Times New Roman" w:cs="Times New Roman"/>
          <w:sz w:val="24"/>
          <w:szCs w:val="24"/>
        </w:rPr>
        <w:t>Lilipuna</w:t>
      </w:r>
      <w:proofErr w:type="spellEnd"/>
      <w:r w:rsidRPr="00046C8F">
        <w:rPr>
          <w:rFonts w:ascii="Times New Roman" w:hAnsi="Times New Roman" w:cs="Times New Roman"/>
          <w:sz w:val="24"/>
          <w:szCs w:val="24"/>
        </w:rPr>
        <w:t xml:space="preserve"> Rd</w:t>
      </w:r>
    </w:p>
    <w:p w14:paraId="1803DA31"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Kaneohe, Hawaii 96744</w:t>
      </w:r>
    </w:p>
    <w:p w14:paraId="66D63F26"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erik.franklin@hawaii.edu</w:t>
      </w:r>
    </w:p>
    <w:p w14:paraId="44417B3B" w14:textId="77777777" w:rsidR="008C372D" w:rsidRPr="00046C8F" w:rsidRDefault="008C372D" w:rsidP="008C372D">
      <w:pPr>
        <w:spacing w:line="480" w:lineRule="auto"/>
        <w:rPr>
          <w:rFonts w:ascii="Times New Roman" w:hAnsi="Times New Roman" w:cs="Times New Roman"/>
          <w:sz w:val="24"/>
          <w:szCs w:val="24"/>
        </w:rPr>
      </w:pPr>
    </w:p>
    <w:p w14:paraId="1F216BE4"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Corresponding Author</w:t>
      </w:r>
      <w:r w:rsidRPr="00046C8F">
        <w:rPr>
          <w:rFonts w:ascii="Times New Roman" w:hAnsi="Times New Roman" w:cs="Times New Roman"/>
          <w:sz w:val="24"/>
          <w:szCs w:val="24"/>
        </w:rPr>
        <w:br w:type="page"/>
      </w:r>
    </w:p>
    <w:p w14:paraId="6034BB0E"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b/>
          <w:i/>
          <w:sz w:val="24"/>
          <w:szCs w:val="24"/>
        </w:rPr>
        <w:lastRenderedPageBreak/>
        <w:t>Abstract (175 Words Max)</w:t>
      </w:r>
    </w:p>
    <w:p w14:paraId="61F8EEE3" w14:textId="6ABA777E"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i/>
          <w:sz w:val="24"/>
          <w:szCs w:val="24"/>
        </w:rPr>
        <w:t>Pristipomoides filamentosus</w:t>
      </w:r>
      <w:r w:rsidRPr="00046C8F">
        <w:rPr>
          <w:rFonts w:ascii="Times New Roman" w:hAnsi="Times New Roman" w:cs="Times New Roman"/>
          <w:sz w:val="24"/>
          <w:szCs w:val="24"/>
        </w:rPr>
        <w:t xml:space="preserve"> is an economically and culturally important species of deep-water snapper in the Hawaiian archipelago. From 1989 to 1993, the State of Hawaii </w:t>
      </w:r>
      <w:r w:rsidR="00CD35B6">
        <w:rPr>
          <w:rFonts w:ascii="Times New Roman" w:hAnsi="Times New Roman" w:cs="Times New Roman"/>
          <w:sz w:val="24"/>
          <w:szCs w:val="24"/>
        </w:rPr>
        <w:t>initiated</w:t>
      </w:r>
      <w:r w:rsidR="00CD35B6" w:rsidRPr="00046C8F">
        <w:rPr>
          <w:rFonts w:ascii="Times New Roman" w:hAnsi="Times New Roman" w:cs="Times New Roman"/>
          <w:sz w:val="24"/>
          <w:szCs w:val="24"/>
        </w:rPr>
        <w:t xml:space="preserve"> </w:t>
      </w:r>
      <w:r w:rsidRPr="00046C8F">
        <w:rPr>
          <w:rFonts w:ascii="Times New Roman" w:hAnsi="Times New Roman" w:cs="Times New Roman"/>
          <w:sz w:val="24"/>
          <w:szCs w:val="24"/>
        </w:rPr>
        <w:t xml:space="preserve">a </w:t>
      </w:r>
      <w:r>
        <w:rPr>
          <w:rFonts w:ascii="Times New Roman" w:hAnsi="Times New Roman" w:cs="Times New Roman"/>
          <w:sz w:val="24"/>
          <w:szCs w:val="24"/>
        </w:rPr>
        <w:t xml:space="preserve">fisher participation </w:t>
      </w:r>
      <w:r w:rsidRPr="00046C8F">
        <w:rPr>
          <w:rFonts w:ascii="Times New Roman" w:hAnsi="Times New Roman" w:cs="Times New Roman"/>
          <w:sz w:val="24"/>
          <w:szCs w:val="24"/>
        </w:rPr>
        <w:t>mark</w:t>
      </w:r>
      <w:r>
        <w:rPr>
          <w:rFonts w:ascii="Times New Roman" w:hAnsi="Times New Roman" w:cs="Times New Roman"/>
          <w:sz w:val="24"/>
          <w:szCs w:val="24"/>
        </w:rPr>
        <w:t>-</w:t>
      </w:r>
      <w:r w:rsidRPr="00046C8F">
        <w:rPr>
          <w:rFonts w:ascii="Times New Roman" w:hAnsi="Times New Roman" w:cs="Times New Roman"/>
          <w:sz w:val="24"/>
          <w:szCs w:val="24"/>
        </w:rPr>
        <w:t xml:space="preserve">recapture study to quantify growth and other life history parameters for the species. Over a span of approximately 10 years, </w:t>
      </w:r>
      <w:r>
        <w:rPr>
          <w:rFonts w:ascii="Times New Roman" w:hAnsi="Times New Roman" w:cs="Times New Roman"/>
          <w:sz w:val="24"/>
          <w:szCs w:val="24"/>
        </w:rPr>
        <w:t>10.</w:t>
      </w:r>
      <w:r w:rsidR="00CD2C6B">
        <w:rPr>
          <w:rFonts w:ascii="Times New Roman" w:hAnsi="Times New Roman" w:cs="Times New Roman"/>
          <w:sz w:val="24"/>
          <w:szCs w:val="24"/>
        </w:rPr>
        <w:t>5</w:t>
      </w:r>
      <w:r>
        <w:rPr>
          <w:rFonts w:ascii="Times New Roman" w:hAnsi="Times New Roman" w:cs="Times New Roman"/>
          <w:sz w:val="24"/>
          <w:szCs w:val="24"/>
        </w:rPr>
        <w:t>% of 4,179 tagged</w:t>
      </w:r>
      <w:r w:rsidRPr="00046C8F">
        <w:rPr>
          <w:rFonts w:ascii="Times New Roman" w:hAnsi="Times New Roman" w:cs="Times New Roman"/>
          <w:sz w:val="24"/>
          <w:szCs w:val="24"/>
        </w:rPr>
        <w:t xml:space="preserve"> fish were recaptured. </w:t>
      </w:r>
      <w:r>
        <w:rPr>
          <w:rFonts w:ascii="Times New Roman" w:hAnsi="Times New Roman" w:cs="Times New Roman"/>
          <w:sz w:val="24"/>
          <w:szCs w:val="24"/>
        </w:rPr>
        <w:t xml:space="preserve">We compared </w:t>
      </w:r>
      <w:r w:rsidRPr="00046C8F">
        <w:rPr>
          <w:rFonts w:ascii="Times New Roman" w:hAnsi="Times New Roman" w:cs="Times New Roman"/>
          <w:sz w:val="24"/>
          <w:szCs w:val="24"/>
        </w:rPr>
        <w:t>Bayesian and maximum likelihood approaches</w:t>
      </w:r>
      <w:r>
        <w:rPr>
          <w:rFonts w:ascii="Times New Roman" w:hAnsi="Times New Roman" w:cs="Times New Roman"/>
          <w:sz w:val="24"/>
          <w:szCs w:val="24"/>
        </w:rPr>
        <w:t xml:space="preserve"> to estimate </w:t>
      </w:r>
      <w:r w:rsidRPr="00046C8F">
        <w:rPr>
          <w:rFonts w:ascii="Times New Roman" w:hAnsi="Times New Roman" w:cs="Times New Roman"/>
          <w:sz w:val="24"/>
          <w:szCs w:val="24"/>
        </w:rPr>
        <w:t>von Bertalanffy growth parameters</w:t>
      </w:r>
      <w:r>
        <w:rPr>
          <w:rFonts w:ascii="Times New Roman" w:hAnsi="Times New Roman" w:cs="Times New Roman"/>
          <w:sz w:val="24"/>
          <w:szCs w:val="24"/>
        </w:rPr>
        <w:t xml:space="preserve"> </w:t>
      </w:r>
      <w:r w:rsidRPr="00046C8F">
        <w:rPr>
          <w:rFonts w:ascii="Times New Roman" w:hAnsi="Times New Roman" w:cs="Times New Roman"/>
          <w:sz w:val="24"/>
          <w:szCs w:val="24"/>
        </w:rPr>
        <w:t>from</w:t>
      </w:r>
      <w:r>
        <w:rPr>
          <w:rFonts w:ascii="Times New Roman" w:hAnsi="Times New Roman" w:cs="Times New Roman"/>
          <w:sz w:val="24"/>
          <w:szCs w:val="24"/>
        </w:rPr>
        <w:t xml:space="preserve"> the</w:t>
      </w:r>
      <w:r w:rsidRPr="00046C8F">
        <w:rPr>
          <w:rFonts w:ascii="Times New Roman" w:hAnsi="Times New Roman" w:cs="Times New Roman"/>
          <w:sz w:val="24"/>
          <w:szCs w:val="24"/>
        </w:rPr>
        <w:t xml:space="preserve"> tagging data. Direct aging and length frequency data previously used in other published regional growth studies were incorporated to produce integrated estimates of growth. </w:t>
      </w:r>
      <w:r>
        <w:rPr>
          <w:rFonts w:ascii="Times New Roman" w:hAnsi="Times New Roman" w:cs="Times New Roman"/>
          <w:sz w:val="24"/>
          <w:szCs w:val="24"/>
        </w:rPr>
        <w:t>Results from our preferred integrated model</w:t>
      </w:r>
      <w:r w:rsidRPr="00046C8F">
        <w:rPr>
          <w:rFonts w:ascii="Times New Roman" w:hAnsi="Times New Roman" w:cs="Times New Roman"/>
          <w:sz w:val="24"/>
          <w:szCs w:val="24"/>
        </w:rPr>
        <w:t xml:space="preserve"> reconcile 30+ years of </w:t>
      </w:r>
      <w:r>
        <w:rPr>
          <w:rFonts w:ascii="Times New Roman" w:hAnsi="Times New Roman" w:cs="Times New Roman"/>
          <w:sz w:val="24"/>
          <w:szCs w:val="24"/>
        </w:rPr>
        <w:t>effort from various methods</w:t>
      </w:r>
      <w:r w:rsidRPr="00046C8F">
        <w:rPr>
          <w:rFonts w:ascii="Times New Roman" w:hAnsi="Times New Roman" w:cs="Times New Roman"/>
          <w:sz w:val="24"/>
          <w:szCs w:val="24"/>
        </w:rPr>
        <w:t xml:space="preserve"> </w:t>
      </w:r>
      <w:r>
        <w:rPr>
          <w:rFonts w:ascii="Times New Roman" w:hAnsi="Times New Roman" w:cs="Times New Roman"/>
          <w:sz w:val="24"/>
          <w:szCs w:val="24"/>
        </w:rPr>
        <w:t>to estimate growth parameters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Pr>
          <w:rFonts w:ascii="Times New Roman" w:hAnsi="Times New Roman" w:cs="Times New Roman"/>
          <w:sz w:val="24"/>
          <w:szCs w:val="24"/>
        </w:rPr>
        <w:t xml:space="preserve"> = 67</w:t>
      </w:r>
      <w:r w:rsidR="00DD2254">
        <w:rPr>
          <w:rFonts w:ascii="Times New Roman" w:hAnsi="Times New Roman" w:cs="Times New Roman"/>
          <w:sz w:val="24"/>
          <w:szCs w:val="24"/>
        </w:rPr>
        <w:t>.6</w:t>
      </w:r>
      <w:r>
        <w:rPr>
          <w:rFonts w:ascii="Times New Roman" w:hAnsi="Times New Roman" w:cs="Times New Roman"/>
          <w:sz w:val="24"/>
          <w:szCs w:val="24"/>
        </w:rPr>
        <w:t xml:space="preserve"> cm FL and K = 0.2</w:t>
      </w:r>
      <w:r w:rsidR="00DD2254">
        <w:rPr>
          <w:rFonts w:ascii="Times New Roman" w:hAnsi="Times New Roman" w:cs="Times New Roman"/>
          <w:sz w:val="24"/>
          <w:szCs w:val="24"/>
        </w:rPr>
        <w:t>2</w:t>
      </w:r>
      <w:r>
        <w:rPr>
          <w:rFonts w:ascii="Times New Roman" w:hAnsi="Times New Roman" w:cs="Times New Roman"/>
          <w:sz w:val="24"/>
          <w:szCs w:val="24"/>
        </w:rPr>
        <w:t xml:space="preserve">) and demonstrate </w:t>
      </w:r>
      <w:r w:rsidRPr="00046C8F">
        <w:rPr>
          <w:rFonts w:ascii="Times New Roman" w:hAnsi="Times New Roman" w:cs="Times New Roman"/>
          <w:sz w:val="24"/>
          <w:szCs w:val="24"/>
        </w:rPr>
        <w:t xml:space="preserve">the </w:t>
      </w:r>
      <w:r>
        <w:rPr>
          <w:rFonts w:ascii="Times New Roman" w:hAnsi="Times New Roman" w:cs="Times New Roman"/>
          <w:sz w:val="24"/>
          <w:szCs w:val="24"/>
        </w:rPr>
        <w:t>importance</w:t>
      </w:r>
      <w:r w:rsidRPr="00046C8F">
        <w:rPr>
          <w:rFonts w:ascii="Times New Roman" w:hAnsi="Times New Roman" w:cs="Times New Roman"/>
          <w:sz w:val="24"/>
          <w:szCs w:val="24"/>
        </w:rPr>
        <w:t xml:space="preserve"> of individual variability in </w:t>
      </w:r>
      <w:r w:rsidRPr="00046C8F">
        <w:rPr>
          <w:rFonts w:ascii="Times New Roman" w:hAnsi="Times New Roman" w:cs="Times New Roman"/>
          <w:i/>
          <w:sz w:val="24"/>
          <w:szCs w:val="24"/>
        </w:rPr>
        <w:t xml:space="preserve">P. filamentosus </w:t>
      </w:r>
      <w:r w:rsidRPr="00046C8F">
        <w:rPr>
          <w:rFonts w:ascii="Times New Roman" w:hAnsi="Times New Roman" w:cs="Times New Roman"/>
          <w:sz w:val="24"/>
          <w:szCs w:val="24"/>
        </w:rPr>
        <w:t xml:space="preserve">due primarily to the asymptotic length parameter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These results have management implications as growth is often an input for </w:t>
      </w:r>
      <w:r>
        <w:rPr>
          <w:rFonts w:ascii="Times New Roman" w:hAnsi="Times New Roman" w:cs="Times New Roman"/>
          <w:sz w:val="24"/>
          <w:szCs w:val="24"/>
        </w:rPr>
        <w:t xml:space="preserve">age-based </w:t>
      </w:r>
      <w:r w:rsidRPr="00046C8F">
        <w:rPr>
          <w:rFonts w:ascii="Times New Roman" w:hAnsi="Times New Roman" w:cs="Times New Roman"/>
          <w:sz w:val="24"/>
          <w:szCs w:val="24"/>
        </w:rPr>
        <w:t>stock assessment models and used as a proxy for other life history traits.</w:t>
      </w:r>
    </w:p>
    <w:p w14:paraId="25F15C66" w14:textId="77777777" w:rsidR="008C372D" w:rsidRPr="00046C8F" w:rsidRDefault="008C372D" w:rsidP="008C372D">
      <w:pPr>
        <w:spacing w:line="480" w:lineRule="auto"/>
        <w:rPr>
          <w:rFonts w:ascii="Times New Roman" w:hAnsi="Times New Roman" w:cs="Times New Roman"/>
          <w:sz w:val="24"/>
          <w:szCs w:val="24"/>
        </w:rPr>
      </w:pPr>
    </w:p>
    <w:p w14:paraId="3772780B"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Introduction (500 Words)</w:t>
      </w:r>
    </w:p>
    <w:p w14:paraId="3D74004F" w14:textId="1EB1CA08"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i/>
          <w:sz w:val="24"/>
          <w:szCs w:val="24"/>
        </w:rPr>
        <w:t>Pristipomoides filamentosus</w:t>
      </w:r>
      <w:r w:rsidRPr="00046C8F">
        <w:rPr>
          <w:rFonts w:ascii="Times New Roman" w:hAnsi="Times New Roman" w:cs="Times New Roman"/>
          <w:sz w:val="24"/>
          <w:szCs w:val="24"/>
        </w:rPr>
        <w:t xml:space="preserve"> </w:t>
      </w:r>
      <w:r>
        <w:rPr>
          <w:rFonts w:ascii="Times New Roman" w:hAnsi="Times New Roman" w:cs="Times New Roman"/>
          <w:sz w:val="24"/>
          <w:szCs w:val="24"/>
        </w:rPr>
        <w:t xml:space="preserve">(Valenciennes, 1830) </w:t>
      </w:r>
      <w:r w:rsidRPr="00046C8F">
        <w:rPr>
          <w:rFonts w:ascii="Times New Roman" w:hAnsi="Times New Roman" w:cs="Times New Roman"/>
          <w:sz w:val="24"/>
          <w:szCs w:val="24"/>
        </w:rPr>
        <w:t>is a species of long</w:t>
      </w:r>
      <w:r>
        <w:rPr>
          <w:rFonts w:ascii="Times New Roman" w:hAnsi="Times New Roman" w:cs="Times New Roman"/>
          <w:sz w:val="24"/>
          <w:szCs w:val="24"/>
        </w:rPr>
        <w:t>-</w:t>
      </w:r>
      <w:r w:rsidRPr="00046C8F">
        <w:rPr>
          <w:rFonts w:ascii="Times New Roman" w:hAnsi="Times New Roman" w:cs="Times New Roman"/>
          <w:sz w:val="24"/>
          <w:szCs w:val="24"/>
        </w:rPr>
        <w:t xml:space="preserve">lived deep-water snapper distributed throughout the tropical Pacific and Indian Oceans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{"citationItems":[{"id":"ITEM-1","itemData":{"DOI":"10.1016/0025-326X(92)90600-B","ISBN":"9251023212","ISSN":"0025326X","abstract":"This is the sixth in the FAO series of worldwide annotated and illustrated catalogues of major groups of organisms that enter marine fisheries. The present volume includes 103 lutjanid species belonging to 17 genera. It provides comprehen- sive, illustrated keys and a glossary of technical terms and measurements. Individual accounts of species include drawings, scientific and vernacular names, information on habitat, biology and fisheries, and a distribution map. The work is fully indexed and there is ample reference to pertinent literature","author":[{"dropping-particle":"","family":"Allen","given":"G.R.","non-dropping-particle":"","parse-names":false,"suffix":""}],"container-title":"Fao Fisheries Synopsis","id":"ITEM-1","issue":"125","issued":{"date-parts":[["1985"]]},"page":"208","title":"Fao Species Catalogue Vol . 6 . Snappers of the World","type":"article-journal","volume":"6"},"uris":["http://www.mendeley.com/documents/?uuid=19fb3c31-f028-4025-bee0-445ff0b07495"]},{"id":"ITEM-2","itemData":{"DOI":"10.1139/f2012-109","ISBN":"0706-652X","ISSN":"0706652X","abstract":"Growth characteristics of Pristipomoides filamentosus, a deepwater eteline snapper of major economic importance, are incomplete and inconsistent across its geographical range. Early growth rates have been validated using daily increment and length-frequency analyses, but historical estimates of adult growth rates are variable and longevity is unknown. Studies of P. filamentosus in the Hawaiian Islands have cautioned against unjustified estimates of longevity, but 18 years has at times been uncritically assumed as the maximum age. The present study addresses these age, growth, and longevity issues using lead-radium and bomb radiocarbon dating by providing valid age estimates for adult P. filamentosus. Valid length-at-age estimates ranged from approximately 10 years to more than 40 years. These data, together with robust daily increment data, were used to model a fully validated, long-lived life history for P. filamentosus. This study adds to the few existing studies supporting a view that many tropical fishes, particularly deepwater species, can be longer lived than previously surmised.","author":[{"dropping-particle":"","family":"Andrews","given":"Allen H.","non-dropping-particle":"","parse-names":false,"suffix":""},{"dropping-particle":"","family":"DeMartini","given":"Edward E.","non-dropping-particle":"","parse-names":false,"suffix":""},{"dropping-particle":"","family":"Brodziak","given":"Jon","non-dropping-particle":"","parse-names":false,"suffix":""},{"dropping-particle":"","family":"Nichols","given":"Ryan S","non-dropping-particle":"","parse-names":false,"suffix":""},{"dropping-particle":"","family":"Humphreys","given":"Robert L.","non-dropping-particle":"","parse-names":false,"suffix":""}],"container-title":"Canadian Journal of Fisheries and Aquatic Sciences","id":"ITEM-2","issued":{"date-parts":[["2012"]]},"page":"1850-1869","title":"A long-lived life history for a tropical, deepwater snapper (Pristipomoides filamentosus): bomb radiocarbon and lead-radium dating as extensions of daily increment analyses in otoliths","type":"article-journal","volume":"69"},"uris":["http://www.mendeley.com/documents/?uuid=e7876c98-c8eb-4a2e-9660-799b305a673f"]}],"mendeley":{"formattedCitation":"(Allen 1985, Andrews et al. 2012)","plainTextFormattedCitation":"(Allen 1985, Andrews et al. 2012)","previouslyFormattedCitation":"(Allen 1985, Andrews et al. 2012)"},"properties":{"noteIndex":0},"schema":"https://github.com/citation-style-language/schema/raw/master/csl-citation.json"}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(Allen 1985, Andrews et al. 2012)</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r>
        <w:rPr>
          <w:rFonts w:ascii="Times New Roman" w:hAnsi="Times New Roman" w:cs="Times New Roman"/>
          <w:sz w:val="24"/>
          <w:szCs w:val="24"/>
        </w:rPr>
        <w:t>Known as opakapaka in Hawaii, t</w:t>
      </w:r>
      <w:r w:rsidRPr="00046C8F">
        <w:rPr>
          <w:rFonts w:ascii="Times New Roman" w:hAnsi="Times New Roman" w:cs="Times New Roman"/>
          <w:sz w:val="24"/>
          <w:szCs w:val="24"/>
        </w:rPr>
        <w:t xml:space="preserve">he species constitutes a significant fraction of </w:t>
      </w:r>
      <w:r>
        <w:rPr>
          <w:rFonts w:ascii="Times New Roman" w:hAnsi="Times New Roman" w:cs="Times New Roman"/>
          <w:sz w:val="24"/>
          <w:szCs w:val="24"/>
        </w:rPr>
        <w:t xml:space="preserve">the Hawaiian </w:t>
      </w:r>
      <w:r w:rsidRPr="00046C8F">
        <w:rPr>
          <w:rFonts w:ascii="Times New Roman" w:hAnsi="Times New Roman" w:cs="Times New Roman"/>
          <w:sz w:val="24"/>
          <w:szCs w:val="24"/>
        </w:rPr>
        <w:t>commercial bottomfish fishery</w:t>
      </w:r>
      <w:r>
        <w:rPr>
          <w:rFonts w:ascii="Times New Roman" w:hAnsi="Times New Roman" w:cs="Times New Roman"/>
          <w:sz w:val="24"/>
          <w:szCs w:val="24"/>
        </w:rPr>
        <w:t xml:space="preserve">, a complex of 6 snapper and 1 grouper species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{"citationItems":[{"id":"ITEM-1","itemData":{"URL":"https://www.pifsc.noaa.gov/wpacfin/hi/dar/Pages/hi_data_3.php","accessed":{"date-parts":[["2018","3","23"]]},"id":"ITEM-1","issued":{"date-parts":[["2016"]]},"title":"Hawaii Reported Landing Tables","type":"webpage"},"uris":["http://www.mendeley.com/documents/?uuid=e19686d8-8f61-43ed-8996-7dbff0682ba7"]},{"id":"ITEM-2","itemData":{"abstract":"In the Hawaiian Islands 13 species of bottom fish are commonly harvested in the commercial deepsea handline fishery. These are all high-level carnivores, including snappers, jacks, and a species of grouper, which are sought in water depths ranging from 60to350 m. Cluster analyses performedon the Hawaii Division of Fish and Game commercial catch report data suggest the existence of three bottom fish species groups which apparently segregate on the basis of depth distribution. These groups seem to be stable through time and similar among differing geographic localities. Two measures of fishing effort, catch-records and fisherman-days, were compared to determine which is more suitable for use in stock-production analyses. Fisherman-days was selected because, among other reasons, it repeatedly demonstrates astronger negativecorrelation with catch per unit effort. Application of the Schaefer stock-production model to this multispecies fishery on a species-byspecies basis provides an inadequate description of productivity. When catch statistics are aggregated according to the three cluster analysis species groups the results are much improved. In this regard consistently significant results and production estimates were obtained from the Maui- Lanai-Kahoolawe-Molokai bank, a region which presently accounts for about half of the total Hawaii catch. No significant interaction among the cluster groups wasdetected. When all 13 bottom fish species are analyzed together. the results are in agreement with the preceding analysis. Examining the aggregation process suggests that the model based on the intermediate level of aggregation (cluster groups) explains slightly more of the variation in total catch than does the model which treats all 13 species together. We estimate the annual maximum sustainable yield of the commercial deep-sea handline fishery around the Maui-Lanai-Kahoolawe-Molokaib ank to be 106 metric tons or about 272 kg/nmi of 100- fathom isobath. Because recreational catch is unaccounted for these figures are considered lower bounds for the gross production obtainable from this type of fishery although currently the commercial fishery is operating close to this maximum-sustainable-yield level.","author":[{"dropping-particle":"","family":"Ralston","given":"Stephen Van Dyke","non-dropping-particle":"","parse-names":false,"suffix":""},{"dropping-particle":"","family":"Polovina","given":"J","non-dropping-particle":"","parse-names":false,"suffix":""}],"container-title":"Fishery Bulletin","id":"ITEM-2","issue":"3","issued":{"date-parts":[["1982"]]},"page":"435-448","title":"A multispecies analyis of the commercial deep-sea handline fishery in Hawaii","type":"article-journal","volume":"80"},"uris":["http://www.mendeley.com/documents/?uuid=c65d55bc-11a5-3148-942d-69438ffe9d92"]}],"mendeley":{"formattedCitation":"(Ralston and Polovina 1982, “Hawaii Reported Landing Tables” 2016)","manualFormatting":"(Ralston and Polovina 1982, Langseth et al. 2018)","plainTextFormattedCitation":"(Ralston and Polovina 1982, “Hawaii Reported Landing Tables” 2016)","previouslyFormattedCitation":"(Ralston and Polovina 1982, “Hawaii Reported Landing Tables” 2016)"},"properties":{"noteIndex":0},"schema":"https://github.com/citation-style-language/schema/raw/master/csl-citation.json"}</w:instrText>
      </w:r>
      <w:r w:rsidRPr="00046C8F">
        <w:rPr>
          <w:rFonts w:ascii="Times New Roman" w:hAnsi="Times New Roman" w:cs="Times New Roman"/>
          <w:sz w:val="24"/>
          <w:szCs w:val="24"/>
        </w:rPr>
        <w:fldChar w:fldCharType="separate"/>
      </w:r>
      <w:r w:rsidRPr="0038335E">
        <w:rPr>
          <w:rFonts w:ascii="Times New Roman" w:hAnsi="Times New Roman" w:cs="Times New Roman"/>
          <w:noProof/>
          <w:sz w:val="24"/>
          <w:szCs w:val="24"/>
        </w:rPr>
        <w:t>(Ralston and Polovina 1982,</w:t>
      </w:r>
      <w:r>
        <w:rPr>
          <w:rFonts w:ascii="Times New Roman" w:hAnsi="Times New Roman" w:cs="Times New Roman"/>
          <w:noProof/>
          <w:sz w:val="24"/>
          <w:szCs w:val="24"/>
        </w:rPr>
        <w:t xml:space="preserve"> Langseth et al. 2018</w:t>
      </w:r>
      <w:r w:rsidRPr="0038335E">
        <w:rPr>
          <w:rFonts w:ascii="Times New Roman" w:hAnsi="Times New Roman" w:cs="Times New Roman"/>
          <w:noProof/>
          <w:sz w:val="24"/>
          <w:szCs w:val="24"/>
        </w:rPr>
        <w:t>)</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w:t>
      </w:r>
      <w:r>
        <w:rPr>
          <w:rFonts w:ascii="Times New Roman" w:hAnsi="Times New Roman" w:cs="Times New Roman"/>
          <w:sz w:val="24"/>
          <w:szCs w:val="24"/>
        </w:rPr>
        <w:t xml:space="preserve"> While the current stock assessment for this fishery used a surplus production model for the entire complex, there is interest in the potential use of species-specific, age-structured assessments that require improved life history studies of age and growth of bottomfish </w:t>
      </w:r>
      <w:r w:rsidR="007429D0">
        <w:rPr>
          <w:rFonts w:ascii="Times New Roman" w:hAnsi="Times New Roman" w:cs="Times New Roman"/>
          <w:sz w:val="24"/>
          <w:szCs w:val="24"/>
        </w:rPr>
        <w:fldChar w:fldCharType="begin" w:fldLock="1"/>
      </w:r>
      <w:r w:rsidR="005B152B">
        <w:rPr>
          <w:rFonts w:ascii="Times New Roman" w:hAnsi="Times New Roman" w:cs="Times New Roman"/>
          <w:sz w:val="24"/>
          <w:szCs w:val="24"/>
        </w:rPr>
        <w:instrText>ADDIN CSL_CITATION {"citationItems":[{"id":"ITEM-1","itemData":{"abstract":"A stock assessment of the main Hawaiian Islands Deep 7 bottomfish complex was conducted in 2018. The assessment used a Bayesian surplus production model fit to bottomfish catch and effort data from commercial catch reports for fishing years 1949-2015. Recommendations from the Center of Independent Experts panel concerning the initial 2014 assessment update were addressed, including improved data filtering and standardization techniques, readdressing assumptions for prior values, the inclusion of a fishery-independent estimate of abundance, and exploration of a single-species assessment model for opakapaka (Pristipomoides filamentosus). The surplus production model for the Deep 7 complex was used to evaluate the risk of overfishing as a function of alternative annual reported catches from fishing years 2018 through 2022. The projections included uncertainty in the posterior distribution of estimated bottomfish biomass in 2015 and population dynamics parameters estimated from the assessment model. The Deep 7 bottomfish stock complex in the Main Hawaiian Islands was categorized as not overfished (where overfished was defined as B/BMSY &lt; 0.844) and not experiencing overfishing (where overfishing was defined as H/HMSY &gt; 1) in 2015. The overfishing limit (OFL), defined as the future amount of reported catch that would yield a P*=50% probability of overfishing ranged from 558-604 thousand pounds depending on future year. The smallest Deep 7 future catch that would lead to a roughly P*=40% chance of overfishing was about 490 thousand pounds. The Bayesian surplus production model developed for opakapaka produced similar overall results to the model for the Deep 7 complex. Results were approximately proportional to the corresponding value in the Deep 7 bottomfish model with biomass over all years scaled by 68%, which was similar to the ratio of opakapaka to Deep 7 from two data sources: the estimate of opakapaka biomass to Deep 7 biomass from the fishery-independent survey (68%), and the overall proportion of total catch biomass of Deep 7 bottomfish comprised of opakapaka (67%).","author":[{"dropping-particle":"","family":"Langseth","given":"Brian","non-dropping-particle":"","parse-names":false,"suffix":""},{"dropping-particle":"","family":"Syslo","given":"John","non-dropping-particle":"","parse-names":false,"suffix":""},{"dropping-particle":"","family":"Yau","given":"Annie","non-dropping-particle":"","parse-names":false,"suffix":""},{"dropping-particle":"","family":"Kapur","given":"Maia","non-dropping-particle":"","parse-names":false,"suffix":""},{"dropping-particle":"","family":"Brodziak","given":"Jon","non-dropping-particle":"","parse-names":false,"suffix":""}],"container-title":"NOAA Technical Memorandum NMFS-PIFSC","id":"ITEM-1","issue":"February","issued":{"date-parts":[["2018"]]},"page":"217","title":"Stock assessment for the main Hawaiian Islands Deep 7 bottomfish complex in 2018, with catch projections through 2022.","type":"article-journal","volume":"69"},"uris":["http://www.mendeley.com/documents/?uuid=12ef83b2-471f-47a2-bd7e-b7e9168e88ed"]}],"mendeley":{"formattedCitation":"(Langseth et al. 2018)","plainTextFormattedCitation":"(Langseth et al. 2018)","previouslyFormattedCitation":"(Langseth et al. 2018)"},"properties":{"noteIndex":0},"schema":"https://github.com/citation-style-language/schema/raw/master/csl-citation.json"}</w:instrText>
      </w:r>
      <w:r w:rsidR="007429D0">
        <w:rPr>
          <w:rFonts w:ascii="Times New Roman" w:hAnsi="Times New Roman" w:cs="Times New Roman"/>
          <w:sz w:val="24"/>
          <w:szCs w:val="24"/>
        </w:rPr>
        <w:fldChar w:fldCharType="separate"/>
      </w:r>
      <w:r w:rsidR="007429D0" w:rsidRPr="007429D0">
        <w:rPr>
          <w:rFonts w:ascii="Times New Roman" w:hAnsi="Times New Roman" w:cs="Times New Roman"/>
          <w:noProof/>
          <w:sz w:val="24"/>
          <w:szCs w:val="24"/>
        </w:rPr>
        <w:t>(Langseth et al. 2018)</w:t>
      </w:r>
      <w:r w:rsidR="007429D0">
        <w:rPr>
          <w:rFonts w:ascii="Times New Roman" w:hAnsi="Times New Roman" w:cs="Times New Roman"/>
          <w:sz w:val="24"/>
          <w:szCs w:val="24"/>
        </w:rPr>
        <w:fldChar w:fldCharType="end"/>
      </w:r>
      <w:r w:rsidR="007429D0">
        <w:rPr>
          <w:rFonts w:ascii="Times New Roman" w:hAnsi="Times New Roman" w:cs="Times New Roman"/>
          <w:sz w:val="24"/>
          <w:szCs w:val="24"/>
        </w:rPr>
        <w:t>.</w:t>
      </w:r>
    </w:p>
    <w:p w14:paraId="263CA706" w14:textId="17CB2BBE" w:rsidR="008C372D" w:rsidRPr="00046C8F" w:rsidRDefault="008C372D" w:rsidP="008C372D">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G</w:t>
      </w:r>
      <w:r w:rsidRPr="00046C8F">
        <w:rPr>
          <w:rFonts w:ascii="Times New Roman" w:hAnsi="Times New Roman" w:cs="Times New Roman"/>
          <w:sz w:val="24"/>
          <w:szCs w:val="24"/>
        </w:rPr>
        <w:t xml:space="preserve">rowth parameters have been estimated for </w:t>
      </w:r>
      <w:r w:rsidRPr="004C5E05">
        <w:rPr>
          <w:rFonts w:ascii="Times New Roman" w:hAnsi="Times New Roman" w:cs="Times New Roman"/>
          <w:i/>
          <w:sz w:val="24"/>
          <w:szCs w:val="24"/>
        </w:rPr>
        <w:t>P. filamentosus</w:t>
      </w:r>
      <w:r w:rsidRPr="00046C8F">
        <w:rPr>
          <w:rFonts w:ascii="Times New Roman" w:hAnsi="Times New Roman" w:cs="Times New Roman"/>
          <w:sz w:val="24"/>
          <w:szCs w:val="24"/>
        </w:rPr>
        <w:t xml:space="preserve"> </w:t>
      </w:r>
      <w:r>
        <w:rPr>
          <w:rFonts w:ascii="Times New Roman" w:hAnsi="Times New Roman" w:cs="Times New Roman"/>
          <w:sz w:val="24"/>
          <w:szCs w:val="24"/>
        </w:rPr>
        <w:t>using a variety of methods</w:t>
      </w:r>
      <w:r w:rsidRPr="00046C8F">
        <w:rPr>
          <w:rFonts w:ascii="Times New Roman" w:hAnsi="Times New Roman" w:cs="Times New Roman"/>
          <w:sz w:val="24"/>
          <w:szCs w:val="24"/>
        </w:rPr>
        <w:t xml:space="preserve"> in Hawaii and elsewhere (</w:t>
      </w:r>
      <w:r w:rsidR="00F11515">
        <w:rPr>
          <w:rFonts w:ascii="Times New Roman" w:hAnsi="Times New Roman" w:cs="Times New Roman"/>
          <w:sz w:val="24"/>
          <w:szCs w:val="24"/>
        </w:rPr>
        <w:t>Table 2</w:t>
      </w:r>
      <w:r w:rsidRPr="00046C8F">
        <w:rPr>
          <w:rFonts w:ascii="Times New Roman" w:hAnsi="Times New Roman" w:cs="Times New Roman"/>
          <w:sz w:val="24"/>
          <w:szCs w:val="24"/>
        </w:rPr>
        <w:t xml:space="preserve">). Parameter estimates </w:t>
      </w:r>
      <w:r>
        <w:rPr>
          <w:rFonts w:ascii="Times New Roman" w:hAnsi="Times New Roman" w:cs="Times New Roman"/>
          <w:sz w:val="24"/>
          <w:szCs w:val="24"/>
        </w:rPr>
        <w:t xml:space="preserve">were </w:t>
      </w:r>
      <w:r w:rsidRPr="00046C8F">
        <w:rPr>
          <w:rFonts w:ascii="Times New Roman" w:hAnsi="Times New Roman" w:cs="Times New Roman"/>
          <w:sz w:val="24"/>
          <w:szCs w:val="24"/>
        </w:rPr>
        <w:t>determined using</w:t>
      </w:r>
      <w:del w:id="0" w:author="Stephen Scherrer" w:date="2019-06-12T13:16:00Z">
        <w:r w:rsidRPr="00046C8F" w:rsidDel="008B64F6">
          <w:rPr>
            <w:rFonts w:ascii="Times New Roman" w:hAnsi="Times New Roman" w:cs="Times New Roman"/>
            <w:sz w:val="24"/>
            <w:szCs w:val="24"/>
          </w:rPr>
          <w:delText xml:space="preserve"> </w:delText>
        </w:r>
      </w:del>
      <w:ins w:id="1" w:author="Stephen Scherrer" w:date="2019-06-12T13:16:00Z">
        <w:r w:rsidR="008B64F6">
          <w:rPr>
            <w:rFonts w:ascii="Times New Roman" w:hAnsi="Times New Roman" w:cs="Times New Roman"/>
            <w:sz w:val="24"/>
            <w:szCs w:val="24"/>
          </w:rPr>
          <w:t xml:space="preserve"> </w:t>
        </w:r>
      </w:ins>
      <w:r w:rsidRPr="00046C8F">
        <w:rPr>
          <w:rFonts w:ascii="Times New Roman" w:hAnsi="Times New Roman" w:cs="Times New Roman"/>
          <w:sz w:val="24"/>
          <w:szCs w:val="24"/>
        </w:rPr>
        <w:t>direct aging approach</w:t>
      </w:r>
      <w:ins w:id="2" w:author="Stephen Scherrer" w:date="2019-06-12T13:16:00Z">
        <w:r w:rsidR="008B64F6">
          <w:rPr>
            <w:rFonts w:ascii="Times New Roman" w:hAnsi="Times New Roman" w:cs="Times New Roman"/>
            <w:sz w:val="24"/>
            <w:szCs w:val="24"/>
          </w:rPr>
          <w:t>es</w:t>
        </w:r>
      </w:ins>
      <w:del w:id="3" w:author="Stephen Scherrer" w:date="2019-06-12T13:16:00Z">
        <w:r w:rsidRPr="00046C8F" w:rsidDel="008B64F6">
          <w:rPr>
            <w:rFonts w:ascii="Times New Roman" w:hAnsi="Times New Roman" w:cs="Times New Roman"/>
            <w:sz w:val="24"/>
            <w:szCs w:val="24"/>
          </w:rPr>
          <w:delText>es</w:delText>
        </w:r>
      </w:del>
      <w:r w:rsidRPr="00046C8F">
        <w:rPr>
          <w:rFonts w:ascii="Times New Roman" w:hAnsi="Times New Roman" w:cs="Times New Roman"/>
          <w:sz w:val="24"/>
          <w:szCs w:val="24"/>
        </w:rPr>
        <w:t xml:space="preserve"> from length-at-age data using otolith growth increments </w:t>
      </w:r>
      <w:r w:rsidRPr="00046C8F">
        <w:rPr>
          <w:rFonts w:ascii="Times New Roman" w:hAnsi="Times New Roman" w:cs="Times New Roman"/>
          <w:sz w:val="24"/>
          <w:szCs w:val="24"/>
        </w:rPr>
        <w:fldChar w:fldCharType="begin" w:fldLock="1"/>
      </w:r>
      <w:r w:rsidR="00A046C1">
        <w:rPr>
          <w:rFonts w:ascii="Times New Roman" w:hAnsi="Times New Roman" w:cs="Times New Roman"/>
          <w:sz w:val="24"/>
          <w:szCs w:val="24"/>
        </w:rPr>
        <w:instrText>ADDIN CSL_CITATION {"citationItems":[{"id":"ITEM-1","itemData":{"ISSN":"00900656","abstract":"Studies of otolith microstructure in Hawaiian snapper, Pristipomoides filamentosus, indicate that growth in- crements are deposited daily in immature fish 40 cm FL and &lt;3 yr of age). Laboratory experiments with tetracycline-injected fish andanalysis of modal progression in size-frequency distributions of field-sampled fish validate this conclusion. Given a 1:1 correspondence between increments and days, one can determine otolithgrowth rate by measuring incrementwidth. Based on the relationship between otolith growth rate and otolith length, we conclude that increment deposition in mature P. ilamentosus is episodic, i. e., interrupted. Using regression analysis, amodel is developed relating otolith growth rate to otolith length.ltis shown that integration ofthe regression equation provides estimates ofthe age of individual fish. Assumptions involved in the model are discussed, andit is concluded that this method of aging adequately represents the growthof P. ilamentosus when time is measured on a scale ofyears. Age estimates derived here are entirely consistent with those of related forms (Lutjanidae) reported in the literature.","author":[{"dropping-particle":"","family":"Ralston","given":"S.","non-dropping-particle":"","parse-names":false,"suffix":""},{"dropping-particle":"","family":"Miyamoto","given":"G. T.","non-dropping-particle":"","parse-names":false,"suffix":""}],"container-title":"Fishery Bulletin","id":"ITEM-1","issued":{"date-parts":[["1983"]]},"page":"523-535","title":"Analyzing the width of daily otolith increments to age the Hawaiian snapper, Pristipomoides filamentosus.","type":"article-journal","volume":"81"},"uris":["http://www.mendeley.com/documents/?uuid=b96b9294-482a-3c3c-bdd7-e1afe2ab3f2c"]},{"id":"ITEM-2","itemData":{"DOI":"10.1007/BF00302208","ISBN":"0722-4028","ISSN":"07224028","abstract":"The otoliths of tropical fish may provide important life history information incorporated within their structural and chemical constituents. All three otoliths (sagitta, lapillus, asteriscus) of the tropical fish Pristipomoides filamentosus were examined internally by Scanning Electron Microscope methods to observe micro-increments and externally to determine three dimensional structure. It was discovered that the sagitta contained four cores and that the plane chosen to be sectioned for micro-increment enumeration could result in errors if more than one core were transversed. The medial cross sectional plane was consequently resolved to effer the most accurate micro-increment counts. Obserations of lapilli also revealed micro-increments and subsequent counts were closely correlated to those detected in the sagittae. The visualization of increments made it feasible to assess age and evolve a growth model. In addition, sagitta weight was found to be related to growth rate and may provide a quick estimate of relative growth. Chemical analyses of otoliths for stable isotopes and Sr/Ca ratios all suggested that an individual fish inhabited warmer waters as it became older. A combination of otolith structural and chemical information can provide age and growth data which is essential to the calculation of accurate population parameters.","author":[{"dropping-particle":"","family":"Radtke","given":"Richard L.","non-dropping-particle":"","parse-names":false,"suffix":""}],"container-title":"Coral Reefs","id":"ITEM-2","issue":"1","issued":{"date-parts":[["1987"]]},"page":"19-25","title":"Age and growth information available from the otoliths of the Hawaiian snapper, Pristipomoides filamentosus","type":"article-journal","volume":"6"},"uris":["http://www.mendeley.com/documents/?uuid=4908891b-e1c9-46fc-8709-1d62092347cd"]},{"id":"ITEM-3","itemData":{"ISBN":"0030-8870","ISSN":"0030-8870","abstract":"Eteline snappers are an important component of commercial demersal fisheries in the central and western Pacific, but there is a substantial gap in the knowledge of their life histories, specifically the larval and juvenile stages. Juvenile pink snapper, Pristipomoides filamentosus (Valenciennes), ranging in size from 7 to 25 cm fork length, inhabit a nearly featureless plain offshore of Kane'ohe Bay, O'ahu, at depths of 65-100 m. Bottom samples and underwater video footage showed the bottom to be uniformly composed of fine, silty sand with little relief. Conductivity-temperature-depth data indicate that an internal tide brings cold water over the bottom on a tidal basis. Telemetric studies show that juveniles undergo small-scale crepuscular migrations from deeper daytime locations to shallower nighttime locations but move relatively little during day and night periods. Analysis of length frequency distributions obtained over a 17-month period resulted in an estimate of the von Bertalanffy growth constant (K) of 0.21 yr-1.","author":[{"dropping-particle":"","family":"Moffitt","given":"Robert B","non-dropping-particle":"","parse-names":false,"suffix":""},{"dropping-particle":"","family":"Parrish","given":"Frank A.","non-dropping-particle":"","parse-names":false,"suffix":""}],"container-title":"Pacific Science","id":"ITEM-3","issue":"4","issued":{"date-parts":[["1996"]]},"page":"371-381","title":"Habitat and life history of juvenile Hawaiian pink snapper, Pristipomoides filamentosus","type":"article-journal","volume":"50"},"uris":["http://www.mendeley.com/documents/?uuid=614669a4-439e-4cf1-abfd-c201a44e5091"]},{"id":"ITEM-4","itemData":{"author":[{"dropping-particle":"","family":"DeMartini","given":"Edward E.","non-dropping-particle":"","parse-names":false,"suffix":""},{"dropping-particle":"","family":"Landgraf","given":"Kevin C.","non-dropping-particle":"","parse-names":false,"suffix":""},{"dropping-particle":"","family":"Ralston","given":"Stephen","non-dropping-particle":"","parse-names":false,"suffix":""}],"id":"ITEM-4","issue":"May","issued":{"date-parts":[["1994"]]},"number-of-pages":"1-19","publisher":"U.S. Department of Commerce, National Oceanic and Atmospheric Administration, National Marine Fisheries Service, Southwest Fisheries Science Center","publisher-place":"Honolulu, HI","title":"A recharacterizatinon of the age-length and growth relationships of Hawaiian snapper Pristipomoides filamentosus","type":"report"},"uris":["http://www.mendeley.com/documents/?uuid=452eee72-9b1e-454d-9c4d-f03f57660bda"]},{"id":"ITEM-5","itemData":{"author":[{"dropping-particle":"","family":"Uchiyama","given":"James H.","non-dropping-particle":"","parse-names":false,"suffix":""},{"dropping-particle":"","family":"Tagami","given":"Darryl T.","non-dropping-particle":"","parse-names":false,"suffix":""}],"container-title":"Proceedings of the Second Symposium on Resource Investigations in the Northwestern Hawaiian Islands","editor":[{"dropping-particle":"","family":"Grigg","given":"R W.","non-dropping-particle":"","parse-names":false,"suffix":""},{"dropping-particle":"","family":"Tanoue","given":"K Y.","non-dropping-particle":"","parse-names":false,"suffix":""}],"id":"ITEM-5","issued":{"date-parts":[["1984"]]},"page":"229-247","title":"Life history, distribution, and abundance of bottomfishes in the Northwestern Hawaiian Islands","type":"paper-conference"},"uris":["http://www.mendeley.com/documents/?uuid=d2f64542-ef3d-4322-b1fa-9341fb404952"]},{"id":"ITEM-6","itemData":{"DOI":"10.1139/f2012-109","ISBN":"0706-652X","ISSN":"0706652X","abstract":"Growth characteristics of Pristipomoides filamentosus, a deepwater eteline snapper of major economic importance, are incomplete and inconsistent across its geographical range. Early growth rates have been validated using daily increment and length-frequency analyses, but historical estimates of adult growth rates are variable and longevity is unknown. Studies of P. filamentosus in the Hawaiian Islands have cautioned against unjustified estimates of longevity, but 18 years has at times been uncritically assumed as the maximum age. The present study addresses these age, growth, and longevity issues using lead-radium and bomb radiocarbon dating by providing valid age estimates for adult P. filamentosus. Valid length-at-age estimates ranged from approximately 10 years to more than 40 years. These data, together with robust daily increment data, were used to model a fully validated, long-lived life history for P. filamentosus. This study adds to the few existing studies supporting a view that many tropical fishes, particularly deepwater species, can be longer lived than previously surmised.","author":[{"dropping-particle":"","family":"Andrews","given":"Allen H.","non-dropping-particle":"","parse-names":false,"suffix":""},{"dropping-particle":"","family":"DeMartini","given":"Edward E.","non-dropping-particle":"","parse-names":false,"suffix":""},{"dropping-particle":"","family":"Brodziak","given":"Jon","non-dropping-particle":"","parse-names":false,"suffix":""},{"dropping-particle":"","family":"Nichols","given":"Ryan S","non-dropping-particle":"","parse-names":false,"suffix":""},{"dropping-particle":"","family":"Humphreys","given":"Robert L.","non-dropping-particle":"","parse-names":false,"suffix":""}],"container-title":"Canadian Journal of Fisheries and Aquatic Sciences","id":"ITEM-6","issued":{"date-parts":[["2012"]]},"page":"1850-1869","title":"A long-lived life history for a tropical, deepwater snapper (Pristipomoides filamentosus): bomb radiocarbon and lead-radium dating as extensions of daily increment analyses in otoliths","type":"article-journal","volume":"69"},"uris":["http://www.mendeley.com/documents/?uuid=e7876c98-c8eb-4a2e-9660-799b305a673f"]},{"id":"ITEM-7","itemData":{"ISBN":"Administrative Report H-11-07","author":[{"dropping-particle":"","family":"Andrews","given":"Allen H.","non-dropping-particle":"","parse-names":false,"suffix":""},{"dropping-particle":"","family":"Humphreys","given":"Robert L.","non-dropping-particle":"","parse-names":false,"suffix":""},{"dropping-particle":"","family":"DeMartini","given":"Edward E.","non-dropping-particle":"","parse-names":false,"suffix":""},{"dropping-particle":"","family":"Nichols","given":"Ryan S.","non-dropping-particle":"","parse-names":false,"suffix":""},{"dropping-particle":"","family":"Brodziak","given":"Jon","non-dropping-particle":"","parse-names":false,"suffix":""}],"container-title":"NOAA Technical Memorandum NMFS-PIFSC","id":"ITEM-7","issued":{"date-parts":[["2011"]]},"number-of-pages":"58 p. + Appendicies","publisher-place":"Honolulu, HI","title":"Bomb Radiocarbon and Lead-Radium Dating of Opakapaka (Pristipomoides filamentosus)","type":"report"},"uris":["http://www.mendeley.com/documents/?uuid=a9c83ffb-1784-407e-a9e3-0eeb743e5ec8"]}],"mendeley":{"formattedCitation":"(Ralston and Miyamoto 1983, Uchiyama and Tagami 1984, Radtke 1987, DeMartini et al. 1994, Moffitt and Parrish 1996, Andrews et al. 2011, 2012)","manualFormatting":"(Ralston &amp; Miyamoto, 1983; Uchiyama &amp; Tagami, 1984; Radtke, 1987; DeMartini, Landgraf &amp; Ralston, 1994, Ralston &amp; Williams, 1988)","plainTextFormattedCitation":"(Ralston and Miyamoto 1983, Uchiyama and Tagami 1984, Radtke 1987, DeMartini et al. 1994, Moffitt and Parrish 1996, Andrews et al. 2011, 2012)","previouslyFormattedCitation":"(Ralston and Miyamoto 1983, Uchiyama and Tagami 1984, Radtke 1987, DeMartini et al. 1994, Moffitt and Parrish 1996, Andrews et al. 2011, 2012)"},"properties":{"noteIndex":0},"schema":"https://github.com/citation-style-language/schema/raw/master/csl-citation.json"}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(Ralston &amp; Miyamoto, 1983; Uchiyama &amp; Tagami, 1984; Radtke, 1987; De</w:t>
      </w:r>
      <w:ins w:id="4" w:author="Microsoft Office User" w:date="2019-05-08T17:16:00Z">
        <w:r w:rsidR="00B7641A">
          <w:rPr>
            <w:rFonts w:ascii="Times New Roman" w:hAnsi="Times New Roman" w:cs="Times New Roman"/>
            <w:noProof/>
            <w:sz w:val="24"/>
            <w:szCs w:val="24"/>
            <w:lang w:val="haw-US"/>
          </w:rPr>
          <w:t>M</w:t>
        </w:r>
      </w:ins>
      <w:r w:rsidRPr="00046C8F">
        <w:rPr>
          <w:rFonts w:ascii="Times New Roman" w:hAnsi="Times New Roman" w:cs="Times New Roman"/>
          <w:noProof/>
          <w:sz w:val="24"/>
          <w:szCs w:val="24"/>
        </w:rPr>
        <w:t>artini, Landgraf &amp; Ralston, 1994, Ralston &amp; Williams, 1988)</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However, age estimates relying </w:t>
      </w:r>
      <w:ins w:id="5" w:author="Stephen Scherrer" w:date="2019-06-12T14:47:00Z">
        <w:r w:rsidR="00C02B02">
          <w:rPr>
            <w:rFonts w:ascii="Times New Roman" w:hAnsi="Times New Roman" w:cs="Times New Roman"/>
            <w:sz w:val="24"/>
            <w:szCs w:val="24"/>
          </w:rPr>
          <w:t xml:space="preserve">on the </w:t>
        </w:r>
      </w:ins>
      <w:del w:id="6" w:author="Stephen Scherrer" w:date="2019-06-12T14:47:00Z">
        <w:r w:rsidRPr="00046C8F" w:rsidDel="00C02B02">
          <w:rPr>
            <w:rFonts w:ascii="Times New Roman" w:hAnsi="Times New Roman" w:cs="Times New Roman"/>
            <w:sz w:val="24"/>
            <w:szCs w:val="24"/>
          </w:rPr>
          <w:delText xml:space="preserve">on counts of </w:delText>
        </w:r>
      </w:del>
      <w:ins w:id="7" w:author="Stephen Scherrer" w:date="2019-06-12T14:46:00Z">
        <w:r w:rsidR="00683262">
          <w:rPr>
            <w:rFonts w:ascii="Times New Roman" w:hAnsi="Times New Roman" w:cs="Times New Roman"/>
            <w:sz w:val="24"/>
            <w:szCs w:val="24"/>
          </w:rPr>
          <w:t>integration</w:t>
        </w:r>
      </w:ins>
      <w:ins w:id="8" w:author="Stephen Scherrer" w:date="2019-06-12T14:43:00Z">
        <w:r w:rsidR="00683262">
          <w:rPr>
            <w:rFonts w:ascii="Times New Roman" w:hAnsi="Times New Roman" w:cs="Times New Roman"/>
            <w:sz w:val="24"/>
            <w:szCs w:val="24"/>
          </w:rPr>
          <w:t xml:space="preserve"> of daily </w:t>
        </w:r>
      </w:ins>
      <w:r w:rsidRPr="00046C8F">
        <w:rPr>
          <w:rFonts w:ascii="Times New Roman" w:hAnsi="Times New Roman" w:cs="Times New Roman"/>
          <w:sz w:val="24"/>
          <w:szCs w:val="24"/>
        </w:rPr>
        <w:t>otolith</w:t>
      </w:r>
      <w:ins w:id="9" w:author="Stephen Scherrer" w:date="2019-06-12T14:43:00Z">
        <w:r w:rsidR="00683262">
          <w:rPr>
            <w:rFonts w:ascii="Times New Roman" w:hAnsi="Times New Roman" w:cs="Times New Roman"/>
            <w:sz w:val="24"/>
            <w:szCs w:val="24"/>
          </w:rPr>
          <w:t xml:space="preserve"> bands</w:t>
        </w:r>
      </w:ins>
      <w:r w:rsidRPr="00046C8F">
        <w:rPr>
          <w:rFonts w:ascii="Times New Roman" w:hAnsi="Times New Roman" w:cs="Times New Roman"/>
          <w:sz w:val="24"/>
          <w:szCs w:val="24"/>
        </w:rPr>
        <w:t xml:space="preserve"> </w:t>
      </w:r>
      <w:del w:id="10" w:author="Stephen Scherrer" w:date="2019-06-12T14:43:00Z">
        <w:r w:rsidRPr="00046C8F" w:rsidDel="00683262">
          <w:rPr>
            <w:rFonts w:ascii="Times New Roman" w:hAnsi="Times New Roman" w:cs="Times New Roman"/>
            <w:sz w:val="24"/>
            <w:szCs w:val="24"/>
          </w:rPr>
          <w:delText xml:space="preserve">annuli </w:delText>
        </w:r>
      </w:del>
      <w:r w:rsidRPr="00046C8F">
        <w:rPr>
          <w:rFonts w:ascii="Times New Roman" w:hAnsi="Times New Roman" w:cs="Times New Roman"/>
          <w:sz w:val="24"/>
          <w:szCs w:val="24"/>
        </w:rPr>
        <w:t xml:space="preserve">may be biased due </w:t>
      </w:r>
      <w:commentRangeStart w:id="11"/>
      <w:commentRangeStart w:id="12"/>
      <w:r w:rsidRPr="00046C8F">
        <w:rPr>
          <w:rFonts w:ascii="Times New Roman" w:hAnsi="Times New Roman" w:cs="Times New Roman"/>
          <w:sz w:val="24"/>
          <w:szCs w:val="24"/>
        </w:rPr>
        <w:t xml:space="preserve">to episodic growth and/or poor increment resolution in early (&lt; 5 years) life stages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{"citationItems":[{"id":"ITEM-1","itemData":{"DOI":"10.1139/f2012-109","ISBN":"0706-652X","ISSN":"0706652X","abstract":"Growth characteristics of Pristipomoides filamentosus, a deepwater eteline snapper of major economic importance, are incomplete and inconsistent across its geographical range. Early growth rates have been validated using daily increment and length-frequency analyses, but historical estimates of adult growth rates are variable and longevity is unknown. Studies of P. filamentosus in the Hawaiian Islands have cautioned against unjustified estimates of longevity, but 18 years has at times been uncritically assumed as the maximum age. The present study addresses these age, growth, and longevity issues using lead-radium and bomb radiocarbon dating by providing valid age estimates for adult P. filamentosus. Valid length-at-age estimates ranged from approximately 10 years to more than 40 years. These data, together with robust daily increment data, were used to model a fully validated, long-lived life history for P. filamentosus. This study adds to the few existing studies supporting a view that many tropical fishes, particularly deepwater species, can be longer lived than previously surmised.","author":[{"dropping-particle":"","family":"Andrews","given":"Allen H.","non-dropping-particle":"","parse-names":false,"suffix":""},{"dropping-particle":"","family":"DeMartini","given":"Edward E.","non-dropping-particle":"","parse-names":false,"suffix":""},{"dropping-particle":"","family":"Brodziak","given":"Jon","non-dropping-particle":"","parse-names":false,"suffix":""},{"dropping-particle":"","family":"Nichols","given":"Ryan S","non-dropping-particle":"","parse-names":false,"suffix":""},{"dropping-particle":"","family":"Humphreys","given":"Robert L.","non-dropping-particle":"","parse-names":false,"suffix":""}],"container-title":"Canadian Journal of Fisheries and Aquatic Sciences","id":"ITEM-1","issued":{"date-parts":[["2012"]]},"page":"1850-1869","title":"A long-lived life history for a tropical, deepwater snapper (Pristipomoides filamentosus): bomb radiocarbon and lead-radium dating as extensions of daily increment analyses in otoliths","type":"article-journal","volume":"69"},"uris":["http://www.mendeley.com/documents/?uuid=e7876c98-c8eb-4a2e-9660-799b305a673f"]},{"id":"ITEM-2","itemData":{"DOI":"10.1093/icesjms/fsw162","ISBN":"1054-3139","ISSN":"10959289","abstract":"Tropical deep-water snappers (Etelinae) support valuable fisheries across the Indo-Pacific, with stock assessments reliant on age-based information in the absence of reliable catch and effort statistics. These long-lived species have been considered notoriously difficult to age. However, nascent developments in ageing protocols, particularly thinner transverse sections of otoliths (similar to 180-200 mu m), are providing improvements in growth zone clarity, interpretation and repeatability of annuli counts. At a recent international workshop, thin sectioned otoliths from three deep-water snappers were read under reflected light by eight fisheries scientists from across the Indo-Pacific, with various levels of fish-ageing experience. Precision and bias were assessed using traditional ageing precision metrics (index of average percent error, IAPE; and coefficient of variation, CV), and a novel approach using multivariate analyses (metric multidimensional scaling, mMDS) based on Euclidean dissimilarity among readers' counts and subsequent von Bertalanffy (vB) growth parameter estimates. Annuli counts between the primary reader and all other readers were within two for 80% of estimates, with uniform variation across a wide age range for Etelis carbunculus (intraclass correlation coefficient (ICC) = 0.924, n = 20, 3-25 annuli) and Etelis sp. (ICC = 0.933, n = 15, 2-27 annuli). In contrast, annuli counts for Pristipomoides filamentosus (n = 14, 4-49) were less precise (i.e. ICC = 0.835, 66% of counts within two of primary reader) with a bias toward greater variation in younger, pre-maturational life stages (&lt;= 5 annuli). Traditionally accepted ageing precision (IAPE &lt;= 5.5%, CV &lt;= 7.6%) was achieved for each species, but was commensurate with reader experience. The multivariate mMDS ordination was more informative in identifying both distance (i.e. dissimilarity) and direction (i.e. form) of variations in annuli counts and vB growth parameter estimates among readers. The acceptable level of ageing precision and bias achieved among most readers indicated that deep-water snappers can be aged precisely when appropriate otolith preparation methods are used. This study contributes towards ageing protocols that can be used","author":[{"dropping-particle":"","family":"Wakefield","given":"Corey B.","non-dropping-particle":"","parse-names":false,"suffix":""},{"dropping-particle":"","family":"O'Malley","given":"Joseph M.","non-dropping-particle":"","parse-names":false,"suffix":""},{"dropping-particle":"","family":"Williams","given":"Ashley J.","non-dropping-particle":"","parse-names":false,"suffix":""},{"dropping-particle":"","family":"Taylor","given":"Brett M.","non-dropping-particle":"","parse-names":false,"suffix":""},{"dropping-particle":"","family":"Nichols","given":"Ryan S.","non-dropping-particle":"","parse-names":false,"suffix":""},{"dropping-particle":"","family":"Halafihi","given":"Tuikolongahau","non-dropping-particle":"","parse-names":false,"suffix":""},{"dropping-particle":"","family":"Humphreys","given":"Robert L.","non-dropping-particle":"","parse-names":false,"suffix":""},{"dropping-particle":"","family":"Kaltavara","given":"Jeremie","non-dropping-particle":"","parse-names":false,"suffix":""},{"dropping-particle":"","family":"Nicol","given":"Simon J.","non-dropping-particle":"","parse-names":false,"suffix":""},{"dropping-particle":"","family":"Newman","given":"Stephen J.","non-dropping-particle":"","parse-names":false,"suffix":""}],"container-title":"ICES Journal of Marine Science","id":"ITEM-2","issue":"1","issued":{"date-parts":[["2017"]]},"page":"193-203","title":"Ageing bias and precision for deep-water snappers: Evaluating nascent otolith preparation methods using novel multivariate comparisons among readers and growth parameter estimates","type":"article-journal","volume":"74"},"uris":["http://www.mendeley.com/documents/?uuid=7f48c73b-39b4-4eb8-a827-45e0113e3713"]}],"mendeley":{"formattedCitation":"(Andrews et al. 2012, Wakefield et al. 2017)","plainTextFormattedCitation":"(Andrews et al. 2012, Wakefield et al. 2017)","previouslyFormattedCitation":"(Andrews et al. 2012, Wakefield et al. 2017)"},"properties":{"noteIndex":0},"schema":"https://github.com/citation-style-language/schema/raw/master/csl-citation.json"}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(Andrews et al. 2012, Wakefield et al. 2017)</w:t>
      </w:r>
      <w:r w:rsidRPr="00046C8F">
        <w:rPr>
          <w:rFonts w:ascii="Times New Roman" w:hAnsi="Times New Roman" w:cs="Times New Roman"/>
          <w:sz w:val="24"/>
          <w:szCs w:val="24"/>
        </w:rPr>
        <w:fldChar w:fldCharType="end"/>
      </w:r>
      <w:commentRangeEnd w:id="11"/>
      <w:r w:rsidR="00ED7655">
        <w:rPr>
          <w:rStyle w:val="CommentReference"/>
        </w:rPr>
        <w:commentReference w:id="11"/>
      </w:r>
      <w:commentRangeEnd w:id="12"/>
      <w:r w:rsidR="00683262">
        <w:rPr>
          <w:rStyle w:val="CommentReference"/>
        </w:rPr>
        <w:commentReference w:id="12"/>
      </w:r>
      <w:r w:rsidRPr="00046C8F">
        <w:rPr>
          <w:rFonts w:ascii="Times New Roman" w:hAnsi="Times New Roman" w:cs="Times New Roman"/>
          <w:sz w:val="24"/>
          <w:szCs w:val="24"/>
        </w:rPr>
        <w:t xml:space="preserve">. Growth </w:t>
      </w:r>
      <w:r>
        <w:rPr>
          <w:rFonts w:ascii="Times New Roman" w:hAnsi="Times New Roman" w:cs="Times New Roman"/>
          <w:sz w:val="24"/>
          <w:szCs w:val="24"/>
        </w:rPr>
        <w:t xml:space="preserve">was also </w:t>
      </w:r>
      <w:r w:rsidRPr="00046C8F">
        <w:rPr>
          <w:rFonts w:ascii="Times New Roman" w:hAnsi="Times New Roman" w:cs="Times New Roman"/>
          <w:sz w:val="24"/>
          <w:szCs w:val="24"/>
        </w:rPr>
        <w:t xml:space="preserve">estimated using </w:t>
      </w:r>
      <w:ins w:id="13" w:author="Stephen Scherrer" w:date="2019-06-12T13:15:00Z">
        <w:r w:rsidR="00CA42A7">
          <w:rPr>
            <w:rFonts w:ascii="Times New Roman" w:hAnsi="Times New Roman" w:cs="Times New Roman"/>
            <w:sz w:val="24"/>
            <w:szCs w:val="24"/>
          </w:rPr>
          <w:t xml:space="preserve">a </w:t>
        </w:r>
      </w:ins>
      <w:r w:rsidRPr="00046C8F">
        <w:rPr>
          <w:rFonts w:ascii="Times New Roman" w:hAnsi="Times New Roman" w:cs="Times New Roman"/>
          <w:sz w:val="24"/>
          <w:szCs w:val="24"/>
        </w:rPr>
        <w:t xml:space="preserve">modal progression </w:t>
      </w:r>
      <w:ins w:id="14" w:author="Stephen Scherrer" w:date="2019-06-12T13:15:00Z">
        <w:r w:rsidR="00CA42A7">
          <w:rPr>
            <w:rFonts w:ascii="Times New Roman" w:hAnsi="Times New Roman" w:cs="Times New Roman"/>
            <w:sz w:val="24"/>
            <w:szCs w:val="24"/>
          </w:rPr>
          <w:t xml:space="preserve">approach </w:t>
        </w:r>
      </w:ins>
      <w:r w:rsidRPr="00046C8F">
        <w:rPr>
          <w:rFonts w:ascii="Times New Roman" w:hAnsi="Times New Roman" w:cs="Times New Roman"/>
          <w:sz w:val="24"/>
          <w:szCs w:val="24"/>
        </w:rPr>
        <w:t>during a length frequency study targeting juvenile fish (&lt; 2 years)</w:t>
      </w:r>
      <w:r>
        <w:rPr>
          <w:rFonts w:ascii="Times New Roman" w:hAnsi="Times New Roman" w:cs="Times New Roman"/>
          <w:sz w:val="24"/>
          <w:szCs w:val="24"/>
        </w:rPr>
        <w:t xml:space="preserve"> but</w:t>
      </w:r>
      <w:r w:rsidRPr="00046C8F">
        <w:rPr>
          <w:rFonts w:ascii="Times New Roman" w:hAnsi="Times New Roman" w:cs="Times New Roman"/>
          <w:sz w:val="24"/>
          <w:szCs w:val="24"/>
        </w:rPr>
        <w:t xml:space="preserve"> did not consider individual variability when extrapolating growth to larger size classes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{"citationItems":[{"id":"ITEM-1","itemData":{"ISBN":"0030-8870","ISSN":"0030-8870","abstract":"Eteline snappers are an important component of commercial demersal fisheries in the central and western Pacific, but there is a substantial gap in the knowledge of their life histories, specifically the larval and juvenile stages. Juvenile pink snapper, Pristipomoides filamentosus (Valenciennes), ranging in size from 7 to 25 cm fork length, inhabit a nearly featureless plain offshore of Kane'ohe Bay, O'ahu, at depths of 65-100 m. Bottom samples and underwater video footage showed the bottom to be uniformly composed of fine, silty sand with little relief. Conductivity-temperature-depth data indicate that an internal tide brings cold water over the bottom on a tidal basis. Telemetric studies show that juveniles undergo small-scale crepuscular migrations from deeper daytime locations to shallower nighttime locations but move relatively little during day and night periods. Analysis of length frequency distributions obtained over a 17-month period resulted in an estimate of the von Bertalanffy growth constant (K) of 0.21 yr-1.","author":[{"dropping-particle":"","family":"Moffitt","given":"Robert B","non-dropping-particle":"","parse-names":false,"suffix":""},{"dropping-particle":"","family":"Parrish","given":"Frank A.","non-dropping-particle":"","parse-names":false,"suffix":""}],"container-title":"Pacific Science","id":"ITEM-1","issue":"4","issued":{"date-parts":[["1996"]]},"page":"371-381","title":"Habitat and life history of juvenile Hawaiian pink snapper, Pristipomoides filamentosus","type":"article-journal","volume":"50"},"uris":["http://www.mendeley.com/documents/?uuid=614669a4-439e-4cf1-abfd-c201a44e5091"]}],"mendeley":{"formattedCitation":"(Moffitt and Parrish 1996)","plainTextFormattedCitation":"(Moffitt and Parrish 1996)","previouslyFormattedCitation":"(Moffitt and Parrish 1996)"},"properties":{"noteIndex":0},"schema":"https://github.com/citation-style-language/schema/raw/master/csl-citation.json"}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(Moffitt and Parrish 1996)</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Preliminary results of an ongoing tagging stud</w:t>
      </w:r>
      <w:r>
        <w:rPr>
          <w:rFonts w:ascii="Times New Roman" w:hAnsi="Times New Roman" w:cs="Times New Roman"/>
          <w:sz w:val="24"/>
          <w:szCs w:val="24"/>
        </w:rPr>
        <w:t>y have been</w:t>
      </w:r>
      <w:r w:rsidRPr="00046C8F">
        <w:rPr>
          <w:rFonts w:ascii="Times New Roman" w:hAnsi="Times New Roman" w:cs="Times New Roman"/>
          <w:sz w:val="24"/>
          <w:szCs w:val="24"/>
        </w:rPr>
        <w:t xml:space="preserve"> limited by the size distribution of recaptured individuals and use model parameterizations incompatible with other methods for determining growth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10.7289/V59W0CF7","author":[{"dropping-particle":"","family":"O'Malley","given":"Joseph","non-dropping-particle":"","parse-names":false,"suffix":""}],"id":"ITEM-1","issued":{"date-parts":[["2015"]]},"number-of-pages":"47","publisher-place":"Honolulu, HI","title":"A Review of the Cooperative Hawaiian Bottomfish Tagging Program of the Pacific Islands Fisheries Science Center and the Pacific Islands Fisheries Group","type":"report"},"uris":["http://www.mendeley.com/documents/?uuid=5fdf49f4-f392-4c71-bb24-dd29127cfb4d"]}],"mendeley":{"formattedCitation":"(O’Malley 2015)","plainTextFormattedCitation":"(O’Malley 2015)","previouslyFormattedCitation":"(O’Malley 2015)"},"properties":{"noteIndex":0},"schema":"https://github.com/citation-style-language/schema/raw/master/csl-citation.json"}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(O’Malley 2015)</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commentRangeStart w:id="15"/>
      <w:commentRangeStart w:id="16"/>
      <w:r>
        <w:rPr>
          <w:rFonts w:ascii="Times New Roman" w:hAnsi="Times New Roman" w:cs="Times New Roman"/>
          <w:sz w:val="24"/>
          <w:szCs w:val="24"/>
        </w:rPr>
        <w:t xml:space="preserve">While these studies produced individual estimates of growth parameters, none of them holistically integrated </w:t>
      </w:r>
      <w:del w:id="17" w:author="Stephen Scherrer" w:date="2019-06-12T14:48:00Z">
        <w:r w:rsidDel="00C02B02">
          <w:rPr>
            <w:rFonts w:ascii="Times New Roman" w:hAnsi="Times New Roman" w:cs="Times New Roman"/>
            <w:sz w:val="24"/>
            <w:szCs w:val="24"/>
          </w:rPr>
          <w:delText xml:space="preserve">data </w:delText>
        </w:r>
      </w:del>
      <w:ins w:id="18" w:author="Stephen Scherrer" w:date="2019-06-12T13:17:00Z">
        <w:r w:rsidR="008B64F6">
          <w:rPr>
            <w:rFonts w:ascii="Times New Roman" w:hAnsi="Times New Roman" w:cs="Times New Roman"/>
            <w:sz w:val="24"/>
            <w:szCs w:val="24"/>
          </w:rPr>
          <w:t xml:space="preserve">across </w:t>
        </w:r>
      </w:ins>
      <w:ins w:id="19" w:author="Stephen Scherrer" w:date="2019-06-12T14:48:00Z">
        <w:r w:rsidR="00C02B02">
          <w:rPr>
            <w:rFonts w:ascii="Times New Roman" w:hAnsi="Times New Roman" w:cs="Times New Roman"/>
            <w:sz w:val="24"/>
            <w:szCs w:val="24"/>
          </w:rPr>
          <w:t xml:space="preserve">the three </w:t>
        </w:r>
      </w:ins>
      <w:ins w:id="20" w:author="Stephen Scherrer" w:date="2019-06-12T13:17:00Z">
        <w:r w:rsidR="008B64F6">
          <w:rPr>
            <w:rFonts w:ascii="Times New Roman" w:hAnsi="Times New Roman" w:cs="Times New Roman"/>
            <w:sz w:val="24"/>
            <w:szCs w:val="24"/>
          </w:rPr>
          <w:t xml:space="preserve">classes of data (direct aging, </w:t>
        </w:r>
      </w:ins>
      <w:ins w:id="21" w:author="Stephen Scherrer" w:date="2019-06-12T15:14:00Z">
        <w:r w:rsidR="008372C7">
          <w:rPr>
            <w:rFonts w:ascii="Times New Roman" w:hAnsi="Times New Roman" w:cs="Times New Roman"/>
            <w:sz w:val="24"/>
            <w:szCs w:val="24"/>
          </w:rPr>
          <w:t>modal progression</w:t>
        </w:r>
      </w:ins>
      <w:ins w:id="22" w:author="Stephen Scherrer" w:date="2019-06-12T13:17:00Z">
        <w:r w:rsidR="008B64F6">
          <w:rPr>
            <w:rFonts w:ascii="Times New Roman" w:hAnsi="Times New Roman" w:cs="Times New Roman"/>
            <w:sz w:val="24"/>
            <w:szCs w:val="24"/>
          </w:rPr>
          <w:t xml:space="preserve">, </w:t>
        </w:r>
      </w:ins>
      <w:ins w:id="23" w:author="Stephen Scherrer" w:date="2019-06-12T13:18:00Z">
        <w:r w:rsidR="008B64F6">
          <w:rPr>
            <w:rFonts w:ascii="Times New Roman" w:hAnsi="Times New Roman" w:cs="Times New Roman"/>
            <w:sz w:val="24"/>
            <w:szCs w:val="24"/>
          </w:rPr>
          <w:t>growth increment)</w:t>
        </w:r>
      </w:ins>
      <w:ins w:id="24" w:author="Stephen Scherrer" w:date="2019-06-12T13:17:00Z">
        <w:r w:rsidR="008B64F6">
          <w:rPr>
            <w:rFonts w:ascii="Times New Roman" w:hAnsi="Times New Roman" w:cs="Times New Roman"/>
            <w:sz w:val="24"/>
            <w:szCs w:val="24"/>
          </w:rPr>
          <w:t xml:space="preserve"> </w:t>
        </w:r>
      </w:ins>
      <w:r>
        <w:rPr>
          <w:rFonts w:ascii="Times New Roman" w:hAnsi="Times New Roman" w:cs="Times New Roman"/>
          <w:sz w:val="24"/>
          <w:szCs w:val="24"/>
        </w:rPr>
        <w:t>to explicitly evaluate the parameter values and sources of uncertainty.</w:t>
      </w:r>
      <w:commentRangeEnd w:id="15"/>
      <w:r w:rsidR="00EB25BC">
        <w:rPr>
          <w:rStyle w:val="CommentReference"/>
        </w:rPr>
        <w:commentReference w:id="15"/>
      </w:r>
      <w:commentRangeEnd w:id="16"/>
      <w:r w:rsidR="00CA42A7">
        <w:rPr>
          <w:rStyle w:val="CommentReference"/>
        </w:rPr>
        <w:commentReference w:id="16"/>
      </w:r>
    </w:p>
    <w:p w14:paraId="7FE0603A" w14:textId="69E4B66B" w:rsidR="008C372D"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ab/>
      </w:r>
      <w:commentRangeStart w:id="25"/>
      <w:r w:rsidRPr="00046C8F">
        <w:rPr>
          <w:rFonts w:ascii="Times New Roman" w:hAnsi="Times New Roman" w:cs="Times New Roman"/>
          <w:sz w:val="24"/>
          <w:szCs w:val="24"/>
        </w:rPr>
        <w:t xml:space="preserve">Analytical and statistical advances to methods for estimating </w:t>
      </w:r>
      <w:commentRangeEnd w:id="25"/>
      <w:r w:rsidR="00EB25BC">
        <w:rPr>
          <w:rStyle w:val="CommentReference"/>
        </w:rPr>
        <w:commentReference w:id="25"/>
      </w:r>
      <w:r w:rsidRPr="00046C8F">
        <w:rPr>
          <w:rFonts w:ascii="Times New Roman" w:hAnsi="Times New Roman" w:cs="Times New Roman"/>
          <w:sz w:val="24"/>
          <w:szCs w:val="24"/>
        </w:rPr>
        <w:t xml:space="preserve">growth </w:t>
      </w:r>
      <w:r>
        <w:rPr>
          <w:rFonts w:ascii="Times New Roman" w:hAnsi="Times New Roman" w:cs="Times New Roman"/>
          <w:sz w:val="24"/>
          <w:szCs w:val="24"/>
        </w:rPr>
        <w:t>have been</w:t>
      </w:r>
      <w:r w:rsidRPr="00046C8F">
        <w:rPr>
          <w:rFonts w:ascii="Times New Roman" w:hAnsi="Times New Roman" w:cs="Times New Roman"/>
          <w:sz w:val="24"/>
          <w:szCs w:val="24"/>
        </w:rPr>
        <w:t xml:space="preserve"> developed to account for sources of variability and permit parameter comparisons across length-at-age, length frequency, and tagging based approaches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{"citationItems":[{"id":"ITEM-1","itemData":{"DOI":"10.1080/00288330.1988.9516276","ISBN":"0028-8330","ISSN":"11758805","PMID":"2323","author":[{"dropping-particle":"","family":"Francis","given":"R. I.C.C.","non-dropping-particle":"","parse-names":false,"suffix":""}],"container-title":"New Zealand Journal of Marine and Freshwater Research","id":"ITEM-1","issue":"1","issued":{"date-parts":[["1988"]]},"page":"43-51","title":"Maximum likelihood estimation of growth and growth variability from tagging data","type":"article-journal","volume":"22"},"uris":["http://www.mendeley.com/documents/?uuid=bf060a68-2316-44ea-8b40-db45a8efc715"]},{"id":"ITEM-2","itemData":{"DOI":"10.1139/f95-025","ISBN":"0706-652X","ISSN":"0706-652X","PMID":"2323","abstract":"propose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Sciences","id":"ITEM-2","issue":"2","issued":{"date-parts":[["1995"]]},"page":"252-259","title":"A maximum likelihood approach for estimating growth from tag–recapture data","type":"article-journal","volume":"52"},"uris":["http://www.mendeley.com/documents/?uuid=9fac4536-4cd4-414f-bc5a-6782fe45c3cb"]},{"id":"ITEM-3","itemData":{"DOI":"10.1139/f03-163","ISSN":"0706-652X","abstract":"A maximum likelihood method for modelling fish growth is presented that integrates data from three key sources of growth information: tag–recapture studies, length–frequency samples from commercial catches, and direct aging data from hard-parts analyses. Previous studies have almost exclusively modelled growth using only one of these sources of information. Different data sources are often most informative about different portions of the life cycle. The development of an integrated approach allows for the different data sources to complement each other and provide more comprehensive and robust estimates of growth parameters. The integrated method is applied to data sets from southern bluefin tuna (Thunnus maccoyii) using the von Bertalanffy growth curve as well as a more sophisticated growth curve that makes a smooth transition between two von Bertalanffy curves with different growth rate parameters. The latter is found to provide a significantly better fit and supports previous findings that southern bluefin tuna experience a transition in growth during the juvenile stage of life. Many species exhibit a seasonal growth pattern, including southern bluefin tuna for which growth is fastest during the austral summer. A method for incorporating an annual seasonal component into the analysis is described and applied. (English) [ABSTRACT FROM AUTHOR]","author":[{"dropping-particle":"","family":"Eveson","given":"J Paige","non-dropping-particle":"","parse-names":false,"suffix":""},{"dropping-particle":"","family":"Laslett","given":"Geoff M","non-dropping-particle":"","parse-names":false,"suffix":""},{"dropping-particle":"","family":"Polacheck","given":"Tom","non-dropping-particle":"","parse-names":false,"suffix":""}],"container-title":"Canadian Journal of Fisheries and Aquatic Sciences","id":"ITEM-3","issue":"2","issued":{"date-parts":[["2004"]]},"page":"292-306","title":"An integrated model for growth incorporating tag–recapture, length–frequency, and direct aging data","type":"article-journal","volume":"61"},"uris":["http://www.mendeley.com/documents/?uuid=8afa6edb-3be0-368a-8b2e-152a035f865c"]}],"mendeley":{"formattedCitation":"(Francis 1988, Wang et al. 1995, Eveson et al. 2004)","plainTextFormattedCitation":"(Francis 1988, Wang et al. 1995, Eveson et al. 2004)","previouslyFormattedCitation":"(Francis 1988, Wang et al. 1995, Eveson et al. 2004)"},"properties":{"noteIndex":0},"schema":"https://github.com/citation-style-language/schema/raw/master/csl-citation.json"}</w:instrText>
      </w:r>
      <w:r>
        <w:rPr>
          <w:rFonts w:ascii="Times New Roman" w:hAnsi="Times New Roman" w:cs="Times New Roman"/>
          <w:sz w:val="24"/>
          <w:szCs w:val="24"/>
        </w:rPr>
        <w:fldChar w:fldCharType="separate"/>
      </w:r>
      <w:r w:rsidRPr="008E2E77">
        <w:rPr>
          <w:rFonts w:ascii="Times New Roman" w:hAnsi="Times New Roman" w:cs="Times New Roman"/>
          <w:noProof/>
          <w:sz w:val="24"/>
          <w:szCs w:val="24"/>
        </w:rPr>
        <w:t>(Francis 1988, Wang et al. 1995, Eveson et al. 2004)</w:t>
      </w:r>
      <w:r>
        <w:rPr>
          <w:rFonts w:ascii="Times New Roman" w:hAnsi="Times New Roman" w:cs="Times New Roman"/>
          <w:sz w:val="24"/>
          <w:szCs w:val="24"/>
        </w:rPr>
        <w:fldChar w:fldCharType="end"/>
      </w:r>
      <w:r w:rsidRPr="00046C8F">
        <w:rPr>
          <w:rFonts w:ascii="Times New Roman" w:hAnsi="Times New Roman" w:cs="Times New Roman"/>
          <w:sz w:val="24"/>
          <w:szCs w:val="24"/>
        </w:rPr>
        <w:t xml:space="preserve">. Structural modifications to Fabens (1965) parameterization of the von Bertalanffy growth model address issues of compatibility between growth parameters estimated from tagging studies and other methods, and can reduce bias through the accommodation of modest measurement errors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{"citationItems":[{"id":"ITEM-1","itemData":{"DOI":"10.2307/2532403","author":[{"dropping-particle":"","family":"James","given":"Ian R.","non-dropping-particle":"","parse-names":false,"suffix":""}],"container-title":"Biometrics","id":"ITEM-1","issued":{"date-parts":[["1991"]]},"page":"1519-1530","title":"Estimation of von Bertalanffy growth curve parameters from recapture data","type":"article-journal","volume":"47"},"uris":["http://www.mendeley.com/documents/?uuid=48acb5ad-e9db-4edb-9f77-ce3ab205c265"]},{"id":"ITEM-2","itemData":{"DOI":"10.2307/2532151","author":[{"dropping-particle":"","family":"Palmer","given":"M. J.","non-dropping-particle":"","parse-names":false,"suffix":""},{"dropping-particle":"","family":"Phillips","given":"B. F.","non-dropping-particle":"","parse-names":false,"suffix":""},{"dropping-particle":"","family":"Smith","given":"G. T.","non-dropping-particle":"","parse-names":false,"suffix":""}],"container-title":"Biometrics","id":"ITEM-2","issued":{"date-parts":[["1991"]]},"page":"623-635","title":"Application of nonlinear models with random coefficients to growth data","type":"article-journal","volume":"47"},"uris":["http://www.mendeley.com/documents/?uuid=140e14da-c147-4fef-903b-5d035426d171"]},{"id":"ITEM-3","itemData":{"DOI":"10.1139/f95-025","ISBN":"0706-652X","ISSN":"0706-652X","PMID":"2323","abstract":"propose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Sciences","id":"ITEM-3","issue":"2","issued":{"date-parts":[["1995"]]},"page":"252-259","title":"A maximum likelihood approach for estimating growth from tag–recapture data","type":"article-journal","volume":"52"},"uris":["http://www.mendeley.com/documents/?uuid=9fac4536-4cd4-414f-bc5a-6782fe45c3cb"]},{"id":"ITEM-4","itemData":{"DOI":"10.1139/f02-069","ISSN":"0706-652X","abstract":"Presents a maximum likelihood estimation method for fitting general fish growth curves to tag-recapture data. Joint density of tag; Recapture lengths for a general growth model; Transition of fish from juvenile to adult.","author":[{"dropping-particle":"","family":"Laslett","given":"Geoff M","non-dropping-particle":"","parse-names":false,"suffix":""},{"dropping-particle":"","family":"Eveson","given":"J Paige","non-dropping-particle":"","parse-names":false,"suffix":""},{"dropping-particle":"","family":"Polacheck","given":"Tom","non-dropping-particle":"","parse-names":false,"suffix":""}],"container-title":"Canadian Journal of Fisheries and Aquatic Sciences","id":"ITEM-4","issue":"6","issued":{"date-parts":[["2002"]]},"page":"976-986","title":"A flexible maximum likelihood approach for fitting growth curves to tag-recapture data","type":"article-journal","volume":"59"},"uris":["http://www.mendeley.com/documents/?uuid=7c5bd73a-5a25-385f-96a0-f3a5542c02ae"]},{"id":"ITEM-5","itemData":{"DOI":"10.1016/j.fishres.2008.09.035","ISBN":"0165-7836","ISSN":"01657836","abstract":"Bayesian hierarchical models were developed to estimate the growth parameters of northern abalone, Haliotis kamtschatkana, using tag-recapture data with a mixture of single and multiple recaptures. Individual variability in the growth parameters L∞ and k of the von Bertalanffy model was incorporated in the analyses. The models developed fit the data well based on the Bayesian p-values. Variability in L∞ for individuals was high relative to the variability in L∞ for the population, and variability in k for individuals was about the same as the variability in k for the population. Simulations showed that estimates of the growth parameters were accurate (relative biases &lt;5%), when variability in both L∞ and k or just in L∞ was accounted for. The \"true\" values of the parameters, L∞ and k, were contained in the estimated 95% credibility intervals in 90-94 out of 100 simulation runs on 100 simulated data sets. Overall, allowing for variability for both L∞ and k resulted in moderately more accurate estimates than allowing for just L∞. On the contrary, estimates were unreliable when variability in just k was considered. Using the WinBUGS software program, the calculation procedure was rather simple irrespective of which growth parameter was modeled with variability. Crown Copyright © 2008.","author":[{"dropping-particle":"","family":"Zhang","given":"Zane","non-dropping-particle":"","parse-names":false,"suffix":""},{"dropping-particle":"","family":"Lessard","given":"Joanne","non-dropping-particle":"","parse-names":false,"suffix":""},{"dropping-particle":"","family":"Campbell","given":"Alan","non-dropping-particle":"","parse-names":false,"suffix":""}],"container-title":"Fisheries Research","id":"ITEM-5","issue":"2-3","issued":{"date-parts":[["2009"]]},"page":"289-295","title":"Use of Bayesian hierarchical models to estimate northern abalone, Haliotis kamtschatkana, growth parameters from tag-recapture data","type":"article-journal","volume":"95"},"uris":["http://www.mendeley.com/documents/?uuid=65be3e36-03d1-4734-b2e6-eda41464f4fd"]},{"id":"ITEM-6","itemData":{"DOI":"10.1080/00288330.1988.9516276","ISBN":"0028-8330","ISSN":"11758805","PMID":"2323","author":[{"dropping-particle":"","family":"Francis","given":"R. I.C.C.","non-dropping-particle":"","parse-names":false,"suffix":""}],"container-title":"New Zealand Journal of Marine and Freshwater Research","id":"ITEM-6","issue":"1","issued":{"date-parts":[["1988"]]},"page":"43-51","title":"Maximum likelihood estimation of growth and growth variability from tagging data","type":"article-journal","volume":"22"},"uris":["http://www.mendeley.com/documents/?uuid=bf060a68-2316-44ea-8b40-db45a8efc715"]},{"id":"ITEM-7","itemData":{"DOI":"10.1071/MF9880459","ISSN":"13231650","abstract":"The asymptotic inconsistency of the Fabens method of fitting the von Bertalanffy curve to capture-recapture data is proved under reasonably realistic assumptions on the growth of an animal, in the case of constant recapture intervals. The bias and inconsistency can be large, as is demonstrated by some simulations, and the unreliability of the estimates is also demonstrated by application to two data sets on the western rock lobster. A modified method proposed by Kirkwood and Somers suffers from the same deficiencies. It is concluded that, in general, neither method is trustworthy and a new method is required.\\n","author":[{"dropping-particle":"","family":"Maller","given":"R. A.","non-dropping-particle":"","parse-names":false,"suffix":""},{"dropping-particle":"","family":"Deboer","given":"E. S.","non-dropping-particle":"","parse-names":false,"suffix":""}],"container-title":"Marine and Freshwater Research","id":"ITEM-7","issue":"4","issued":{"date-parts":[["1988"]]},"page":"459-466","title":"An analysis of two methods of fitting the von Bertalanffy curve to capture-recapture data","type":"article-journal","volume":"39"},"uris":["http://www.mendeley.com/documents/?uuid=22943bb5-b254-4a7a-96a0-0c8ab80f4b34"]},{"id":"ITEM-8","itemData":{"DOI":"10.1139/f07-036","ISBN":"0706-652X","ISSN":"0706-652X","abstract":"The underlying sources of growth variability in a population cannot generally be known, so when modelling growth it is important to understand the consequences of assuming an incorrect error structure. In this study, four error models for a von Bertalanffy growth curve with asymptotic length parameter L-infinity and growth rate parameter k are considered. Simulations are carried out in which data are generated according to one of the models and fitted assuming each of the models to be true. This is done for two types of data: direct age-length and tag-recapture. For direct age-length data, the consequences of not accounting for individual growth variability, or assuming the wrong source of variability, are minor, even when individual variability is high or data coverage is poor. For tag-recapture data, some substantial biases in growth estimates can arise when individual variability exists but is not accounted for. Importantly, however, incorporating variability in just one parameter (be it L-infinity or k), even if the variability truly stems from the other or both parameters, generally leads to much smaller biases than assuming no individual variability. Often the alternative models cannot be distinguished using standard model selection procedures, so caution is warranted in using model selection to draw inferences about underlying sources of growth variability.","author":[{"dropping-particle":"","family":"Eveson","given":"J Paige","non-dropping-particle":"","parse-names":false,"suffix":""},{"dropping-particle":"","family":"Polacheck","given":"Tom","non-dropping-particle":"","parse-names":false,"suffix":""},{"dropping-particle":"","family":"Laslett","given":"Geoff M","non-dropping-particle":"","parse-names":false,"suffix":""}],"container-title":"Canadian Journal of Fisheries and Aquatic Sciences","id":"ITEM-8","issue":"4","issued":{"date-parts":[["2007"]]},"page":"602-617","title":"Consequences of assuming an incorrect error structure in von Bertalanffy growth models: a simulation study","type":"article-journal","volume":"64"},"uris":["http://www.mendeley.com/documents/?uuid=9eb8c0cd-40af-401b-9605-688df7b511c8"]},{"id":"ITEM-9","itemData":{"DOI":"10.1139/f03-163","ISSN":"0706-652X","abstract":"A maximum likelihood method for modelling fish growth is presented that integrates data from three key sources of growth information: tag–recapture studies, length–frequency samples from commercial catches, and direct aging data from hard-parts analyses. Previous studies have almost exclusively modelled growth using only one of these sources of information. Different data sources are often most informative about different portions of the life cycle. The development of an integrated approach allows for the different data sources to complement each other and provide more comprehensive and robust estimates of growth parameters. The integrated method is applied to data sets from southern bluefin tuna (Thunnus maccoyii) using the von Bertalanffy growth curve as well as a more sophisticated growth curve that makes a smooth transition between two von Bertalanffy curves with different growth rate parameters. The latter is found to provide a significantly better fit and supports previous findings that southern bluefin tuna experience a transition in growth during the juvenile stage of life. Many species exhibit a seasonal growth pattern, including southern bluefin tuna for which growth is fastest during the austral summer. A method for incorporating an annual seasonal component into the analysis is described and applied. (English) [ABSTRACT FROM AUTHOR]","author":[{"dropping-particle":"","family":"Eveson","given":"J Paige","non-dropping-particle":"","parse-names":false,"suffix":""},{"dropping-particle":"","family":"Laslett","given":"Geoff M","non-dropping-particle":"","parse-names":false,"suffix":""},{"dropping-particle":"","family":"Polacheck","given":"Tom","non-dropping-particle":"","parse-names":false,"suffix":""}],"container-title":"Canadian Journal of Fisheries and Aquatic Sciences","id":"ITEM-9","issue":"2","issued":{"date-parts":[["2004"]]},"page":"292-306","title":"An integrated model for growth incorporating tag–recapture, length–frequency, and direct aging data","type":"article-journal","volume":"61"},"uris":["http://www.mendeley.com/documents/?uuid=8afa6edb-3be0-368a-8b2e-152a035f865c"]}],"mendeley":{"formattedCitation":"(Francis 1988, Maller and Deboer 1988, James 1991, Palmer et al. 1991, Wang et al. 1995, Laslett et al. 2002, Eveson et al. 2004, 2007, Zhang et al. 2009)","manualFormatting":"( Maller and Deboer 1988, James 1991, Palmer et al. 1991, Laslett et al. 2002, Eveson et al. 2004, 2007, Zhang et al. 2009)","plainTextFormattedCitation":"(Francis 1988, Maller and Deboer 1988, James 1991, Palmer et al. 1991, Wang et al. 1995, Laslett et al. 2002, Eveson et al. 2004, 2007, Zhang et al. 2009)","previouslyFormattedCitation":"(Francis 1988, Maller and Deboer 1988, James 1991, Palmer et al. 1991, Wang et al. 1995, Laslett et al. 2002, Eveson et al. 2004, 2007, Zhang et al. 2009)"},"properties":{"noteIndex":0},"schema":"https://github.com/citation-style-language/schema/raw/master/csl-citation.json"}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 Maller and Deboer 1988, James 1991, Palmer et al. 1991, Laslett et al. 2002, Eveson et al. 2004, 2007, Zhang et al. 2009)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Maximum likelihood and Bayesian model </w:t>
      </w:r>
      <w:r w:rsidRPr="00046C8F">
        <w:rPr>
          <w:rFonts w:ascii="Times New Roman" w:hAnsi="Times New Roman" w:cs="Times New Roman"/>
          <w:sz w:val="24"/>
          <w:szCs w:val="24"/>
        </w:rPr>
        <w:lastRenderedPageBreak/>
        <w:t xml:space="preserve">fitting procedures accommodate individual </w:t>
      </w:r>
      <w:r>
        <w:rPr>
          <w:rFonts w:ascii="Times New Roman" w:hAnsi="Times New Roman" w:cs="Times New Roman"/>
          <w:sz w:val="24"/>
          <w:szCs w:val="24"/>
        </w:rPr>
        <w:t xml:space="preserve">growth </w:t>
      </w:r>
      <w:r w:rsidRPr="00046C8F">
        <w:rPr>
          <w:rFonts w:ascii="Times New Roman" w:hAnsi="Times New Roman" w:cs="Times New Roman"/>
          <w:sz w:val="24"/>
          <w:szCs w:val="24"/>
        </w:rPr>
        <w:t xml:space="preserve">variability by describing population parameters using probability distributions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Sciences","id":"ITEM-1","issue":"2","issued":{"date-parts":[["1995"]]},"page":"252-259","title":"A maximum likelihood approach for estimating growth from tag–recapture data","type":"article-journal","volume":"52"},"uris":["http://www.mendeley.com/documents/?uuid=9fac4536-4cd4-414f-bc5a-6782fe45c3cb"]},{"id":"ITEM-2","itemData":{"DOI":"10.1080/00288330.1988.9516276","ISBN":"0028-8330","ISSN":"11758805","PMID":"2323","author":[{"dropping-particle":"","family":"Francis","given":"R. I.C.C.","non-dropping-particle":"","parse-names":false,"suffix":""}],"container-title":"New Zealand Journal of Marine and Freshwater Research","id":"ITEM-2","issue":"1","issued":{"date-parts":[["1988"]]},"page":"43-51","title":"Maximum likelihood estimation of growth and growth variability from tagging data","type":"article-journal","volume":"22"},"uris":["http://www.mendeley.com/documents/?uuid=bf060a68-2316-44ea-8b40-db45a8efc715"]},{"id":"ITEM-3","itemData":{"DOI":"10.1016/j.fishres.2008.09.035","ISBN":"0165-7836","ISSN":"01657836","abstract":"Bayesian hierarchical models were developed to estimate the growth parameters of northern abalone, Haliotis kamtschatkana, using tag-recapture data with a mixture of single and multiple recaptures. Individual variability in the growth parameters L∞ and k of the von Bertalanffy model was incorporated in the analyses. The models developed fit the data well based on the Bayesian p-values. Variability in L∞ for individuals was high relative to the variability in L∞ for the population, and variability in k for individuals was about the same as the variability in k for the population. Simulations showed that estimates of the growth parameters were accurate (relative biases &lt;5%), when variability in both L∞ and k or just in L∞ was accounted for. The \"true\" values of the parameters, L∞ and k, were contained in the estimated 95% credibility intervals in 90-94 out of 100 simulation runs on 100 simulated data sets. Overall, allowing for variability for both L∞ and k resulted in moderately more accurate estimates than allowing for just L∞. On the contrary, estimates were unreliable when variability in just k was considered. Using the WinBUGS software program, the calculation procedure was rather simple irrespective of which growth parameter was modeled with variability. Crown Copyright © 2008.","author":[{"dropping-particle":"","family":"Zhang","given":"Zane","non-dropping-particle":"","parse-names":false,"suffix":""},{"dropping-particle":"","family":"Lessard","given":"Joanne","non-dropping-particle":"","parse-names":false,"suffix":""},{"dropping-particle":"","family":"Campbell","given":"Alan","non-dropping-particle":"","parse-names":false,"suffix":""}],"container-title":"Fisheries Research","id":"ITEM-3","issue":"2-3","issued":{"date-parts":[["2009"]]},"page":"289-295","title":"Use of Bayesian hierarchical models to estimate northern abalone, Haliotis kamtschatkana, growth parameters from tag-recapture data","type":"article-journal","volume":"95"},"uris":["http://www.mendeley.com/documents/?uuid=65be3e36-03d1-4734-b2e6-eda41464f4fd"]},{"id":"ITEM-4","itemData":{"ISBN":"0090-0656","ISSN":"00900656","abstract":"ecent papers have provided new insights into the prob- lem of estimating von Bertalanffy growth parameters from tag- recapture data. In particular, the in- consistency and bias of Fabens' (1965) esti~ates appear to have been addressed by James (1991l. Using simulation. we examine the pattern of bias associated with different er- ror assumptions for Fabens' esti- mates, weighted Fabens' estimates proposed by James. and a robust method also proposed by James. Our results corroborate James' finding that his robust estimates can be sig- nificantly less biased than other methods. We then apply these esti- mators to tag-recapture data ob- tained for sablefish Anoplopoma fim- bria found in the Gulf ofAlaska and off the U.S. west coast. and Pacific cod Gadus macrocephalus found in the eastern Bering Sea. These spe- cies are difficult to directly age. so tag-recapture data provide welcomed independent estimates ofgrowth pa- rameters and an indirect method of validating age-determination crite- ria. The von Bertalanffy parameter estimates using tag-recapture data and James' method were most similar to estimates calculated directly from length- at-age data.","author":[{"dropping-particle":"","family":"Kimura","given":"Daniel K.","non-dropping-particle":"","parse-names":false,"suffix":""},{"dropping-particle":"","family":"Shimada","given":"Allen M.","non-dropping-particle":"","parse-names":false,"suffix":""},{"dropping-particle":"","family":"Lowe","given":"Sandra A.","non-dropping-particle":"","parse-names":false,"suffix":""}],"container-title":"Fishery Bulletin","id":"ITEM-4","issue":"2","issued":{"date-parts":[["1993"]]},"page":"271-280","title":"Estimating von Bertalanffy growth parameters of sablefish Anoplopoma fimbria and Pacific cod Gadus macrocephalus using tag-recapture data","type":"article-journal","volume":"91"},"uris":["http://www.mendeley.com/documents/?uuid=d3b05af5-f86e-47ee-8c14-6763f7ec14c6"]}],"mendeley":{"formattedCitation":"(Francis 1988, Kimura et al. 1993, Wang et al. 1995, Zhang et al. 2009)","plainTextFormattedCitation":"(Francis 1988, Kimura et al. 1993, Wang et al. 1995, Zhang et al. 2009)","previouslyFormattedCitation":"(Francis 1988, Kimura et al. 1993, Wang et al. 1995, Zhang et al. 2009)"},"properties":{"noteIndex":0},"schema":"https://github.com/citation-style-language/schema/raw/master/csl-citation.json"}</w:instrText>
      </w:r>
      <w:r w:rsidRPr="00046C8F">
        <w:rPr>
          <w:rFonts w:ascii="Times New Roman" w:hAnsi="Times New Roman" w:cs="Times New Roman"/>
          <w:sz w:val="24"/>
          <w:szCs w:val="24"/>
        </w:rPr>
        <w:fldChar w:fldCharType="separate"/>
      </w:r>
      <w:r w:rsidRPr="00A20282">
        <w:rPr>
          <w:rFonts w:ascii="Times New Roman" w:hAnsi="Times New Roman" w:cs="Times New Roman"/>
          <w:noProof/>
          <w:sz w:val="24"/>
          <w:szCs w:val="24"/>
        </w:rPr>
        <w:t>(Francis 1988, Kimura et al. 1993, Wang et al. 1995, Zhang et al. 2009)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w:t>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The flexibility of Bayesian approaches allows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to be sampled in this manner and can account for prior information when estimating parameters</w:t>
      </w:r>
      <w:r>
        <w:rPr>
          <w:rFonts w:ascii="Times New Roman" w:hAnsi="Times New Roman" w:cs="Times New Roman"/>
          <w:sz w:val="24"/>
          <w:szCs w:val="24"/>
        </w:rPr>
        <w:t>.</w:t>
      </w:r>
      <w:r w:rsidRPr="00046C8F">
        <w:rPr>
          <w:rFonts w:ascii="Times New Roman" w:hAnsi="Times New Roman" w:cs="Times New Roman"/>
          <w:sz w:val="24"/>
          <w:szCs w:val="24"/>
        </w:rPr>
        <w:t xml:space="preserve"> </w:t>
      </w:r>
      <w:r>
        <w:rPr>
          <w:rFonts w:ascii="Times New Roman" w:hAnsi="Times New Roman" w:cs="Times New Roman"/>
          <w:sz w:val="24"/>
          <w:szCs w:val="24"/>
        </w:rPr>
        <w:t>Maximum</w:t>
      </w:r>
      <w:r w:rsidRPr="00046C8F">
        <w:rPr>
          <w:rFonts w:ascii="Times New Roman" w:hAnsi="Times New Roman" w:cs="Times New Roman"/>
          <w:sz w:val="24"/>
          <w:szCs w:val="24"/>
        </w:rPr>
        <w:t xml:space="preserve"> likelihood approaches typically treat </w:t>
      </w:r>
      <m:oMath>
        <m:r>
          <w:rPr>
            <w:rFonts w:ascii="Cambria Math" w:hAnsi="Cambria Math" w:cs="Times New Roman"/>
            <w:sz w:val="24"/>
            <w:szCs w:val="24"/>
          </w:rPr>
          <m:t>K</m:t>
        </m:r>
      </m:oMath>
      <w:r w:rsidRPr="00046C8F">
        <w:rPr>
          <w:rFonts w:ascii="Times New Roman" w:hAnsi="Times New Roman" w:cs="Times New Roman"/>
          <w:sz w:val="24"/>
          <w:szCs w:val="24"/>
        </w:rPr>
        <w:t xml:space="preserve"> as a fixed effect </w:t>
      </w:r>
      <w:r>
        <w:rPr>
          <w:rFonts w:ascii="Times New Roman" w:hAnsi="Times New Roman" w:cs="Times New Roman"/>
          <w:sz w:val="24"/>
          <w:szCs w:val="24"/>
        </w:rPr>
        <w:t xml:space="preserve">but flexibility in their implementation has allowed for the development of model structures that can estimate a single set of growth parameters from direct aging, length frequency, and growth increment data simultaneously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Sciences","id":"ITEM-1","issue":"2","issued":{"date-parts":[["1995"]]},"page":"252-259","title":"A maximum likelihood approach for estimating growth from tag–recapture data","type":"article-journal","volume":"52"},"uris":["http://www.mendeley.com/documents/?uuid=9fac4536-4cd4-414f-bc5a-6782fe45c3cb"]},{"id":"ITEM-2","itemData":{"DOI":"10.1139/f02-069","ISSN":"0706-652X","abstract":"Presents a maximum likelihood estimation method for fitting general fish growth curves to tag-recapture data. Joint density of tag; Recapture lengths for a general growth model; Transition of fish from juvenile to adult.","author":[{"dropping-particle":"","family":"Laslett","given":"Geoff M","non-dropping-particle":"","parse-names":false,"suffix":""},{"dropping-particle":"","family":"Eveson","given":"J Paige","non-dropping-particle":"","parse-names":false,"suffix":""},{"dropping-particle":"","family":"Polacheck","given":"Tom","non-dropping-particle":"","parse-names":false,"suffix":""}],"container-title":"Canadian Journal of Fisheries and Aquatic Sciences","id":"ITEM-2","issue":"6","issued":{"date-parts":[["2002"]]},"page":"976-986","title":"A flexible maximum likelihood approach for fitting growth curves to tag-recapture data","type":"article-journal","volume":"59"},"uris":["http://www.mendeley.com/documents/?uuid=7c5bd73a-5a25-385f-96a0-f3a5542c02ae"]},{"id":"ITEM-3","itemData":{"DOI":"10.1016/j.fishres.2008.09.035","ISBN":"0165-7836","ISSN":"01657836","abstract":"Bayesian hierarchical models were developed to estimate the growth parameters of northern abalone, Haliotis kamtschatkana, using tag-recapture data with a mixture of single and multiple recaptures. Individual variability in the growth parameters L∞ and k of the von Bertalanffy model was incorporated in the analyses. The models developed fit the data well based on the Bayesian p-values. Variability in L∞ for individuals was high relative to the variability in L∞ for the population, and variability in k for individuals was about the same as the variability in k for the population. Simulations showed that estimates of the growth parameters were accurate (relative biases &lt;5%), when variability in both L∞ and k or just in L∞ was accounted for. The \"true\" values of the parameters, L∞ and k, were contained in the estimated 95% credibility intervals in 90-94 out of 100 simulation runs on 100 simulated data sets. Overall, allowing for variability for both L∞ and k resulted in moderately more accurate estimates than allowing for just L∞. On the contrary, estimates were unreliable when variability in just k was considered. Using the WinBUGS software program, the calculation procedure was rather simple irrespective of which growth parameter was modeled with variability. Crown Copyright © 2008.","author":[{"dropping-particle":"","family":"Zhang","given":"Zane","non-dropping-particle":"","parse-names":false,"suffix":""},{"dropping-particle":"","family":"Lessard","given":"Joanne","non-dropping-particle":"","parse-names":false,"suffix":""},{"dropping-particle":"","family":"Campbell","given":"Alan","non-dropping-particle":"","parse-names":false,"suffix":""}],"container-title":"Fisheries Research","id":"ITEM-3","issue":"2-3","issued":{"date-parts":[["2009"]]},"page":"289-295","title":"Use of Bayesian hierarchical models to estimate northern abalone, Haliotis kamtschatkana, growth parameters from tag-recapture data","type":"article-journal","volume":"95"},"uris":["http://www.mendeley.com/documents/?uuid=65be3e36-03d1-4734-b2e6-eda41464f4fd"]},{"id":"ITEM-4","itemData":{"DOI":"10.1139/f03-163","ISSN":"0706-652X","abstract":"A maximum likelihood method for modelling fish growth is presented that integrates data from three key sources of growth information: tag–recapture studies, length–frequency samples from commercial catches, and direct aging data from hard-parts analyses. Previous studies have almost exclusively modelled growth using only one of these sources of information. Different data sources are often most informative about different portions of the life cycle. The development of an integrated approach allows for the different data sources to complement each other and provide more comprehensive and robust estimates of growth parameters. The integrated method is applied to data sets from southern bluefin tuna (Thunnus maccoyii) using the von Bertalanffy growth curve as well as a more sophisticated growth curve that makes a smooth transition between two von Bertalanffy curves with different growth rate parameters. The latter is found to provide a significantly better fit and supports previous findings that southern bluefin tuna experience a transition in growth during the juvenile stage of life. Many species exhibit a seasonal growth pattern, including southern bluefin tuna for which growth is fastest during the austral summer. A method for incorporating an annual seasonal component into the analysis is described and applied. (English) [ABSTRACT FROM AUTHOR]","author":[{"dropping-particle":"","family":"Eveson","given":"J Paige","non-dropping-particle":"","parse-names":false,"suffix":""},{"dropping-particle":"","family":"Laslett","given":"Geoff M","non-dropping-particle":"","parse-names":false,"suffix":""},{"dropping-particle":"","family":"Polacheck","given":"Tom","non-dropping-particle":"","parse-names":false,"suffix":""}],"container-title":"Canadian Journal of Fisheries and Aquatic Sciences","id":"ITEM-4","issue":"2","issued":{"date-parts":[["2004"]]},"page":"292-306","title":"An integrated model for growth incorporating tag–recapture, length–frequency, and direct aging data","type":"article-journal","volume":"61"},"uris":["http://www.mendeley.com/documents/?uuid=8afa6edb-3be0-368a-8b2e-152a035f865c"]}],"mendeley":{"formattedCitation":"(Wang et al. 1995, Laslett et al. 2002, Eveson et al. 2004, Zhang et al. 2009)","plainTextFormattedCitation":"(Wang et al. 1995, Laslett et al. 2002, Eveson et al. 2004, Zhang et al. 2009)","previouslyFormattedCitation":"(Wang et al. 1995, Laslett et al. 2002, Eveson et al. 2004, Zhang et al. 2009)"},"properties":{"noteIndex":0},"schema":"https://github.com/citation-style-language/schema/raw/master/csl-citation.json"}</w:instrText>
      </w:r>
      <w:r w:rsidRPr="00046C8F">
        <w:rPr>
          <w:rFonts w:ascii="Times New Roman" w:hAnsi="Times New Roman" w:cs="Times New Roman"/>
          <w:sz w:val="24"/>
          <w:szCs w:val="24"/>
        </w:rPr>
        <w:fldChar w:fldCharType="separate"/>
      </w:r>
      <w:r w:rsidRPr="00A20282">
        <w:rPr>
          <w:rFonts w:ascii="Times New Roman" w:hAnsi="Times New Roman" w:cs="Times New Roman"/>
          <w:noProof/>
          <w:sz w:val="24"/>
          <w:szCs w:val="24"/>
        </w:rPr>
        <w:t>(Wang et al. 1995, Laslett et al. 2002, Eveson et al. 2004, Zhang et al. 2009)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w:t>
      </w:r>
      <w:r>
        <w:rPr>
          <w:rFonts w:ascii="Times New Roman" w:hAnsi="Times New Roman" w:cs="Times New Roman"/>
          <w:sz w:val="24"/>
          <w:szCs w:val="24"/>
        </w:rPr>
        <w:t xml:space="preserve"> </w:t>
      </w:r>
    </w:p>
    <w:p w14:paraId="5DD8831C" w14:textId="7EEA3029" w:rsidR="008C372D" w:rsidRPr="00046C8F" w:rsidRDefault="008C372D" w:rsidP="008C372D">
      <w:pPr>
        <w:spacing w:line="480" w:lineRule="auto"/>
        <w:rPr>
          <w:rFonts w:ascii="Times New Roman" w:hAnsi="Times New Roman" w:cs="Times New Roman"/>
          <w:sz w:val="24"/>
          <w:szCs w:val="24"/>
        </w:rPr>
      </w:pPr>
      <w:r>
        <w:rPr>
          <w:rFonts w:ascii="Times New Roman" w:hAnsi="Times New Roman" w:cs="Times New Roman"/>
          <w:i/>
          <w:sz w:val="24"/>
          <w:szCs w:val="24"/>
        </w:rPr>
        <w:tab/>
      </w:r>
      <w:r w:rsidRPr="00046C8F">
        <w:rPr>
          <w:rFonts w:ascii="Times New Roman" w:hAnsi="Times New Roman" w:cs="Times New Roman"/>
          <w:sz w:val="24"/>
          <w:szCs w:val="24"/>
        </w:rPr>
        <w:t xml:space="preserve">Here previously unreported tagging data </w:t>
      </w:r>
      <w:r w:rsidR="00B45510">
        <w:rPr>
          <w:rFonts w:ascii="Times New Roman" w:hAnsi="Times New Roman" w:cs="Times New Roman"/>
          <w:sz w:val="24"/>
          <w:szCs w:val="24"/>
        </w:rPr>
        <w:t xml:space="preserve">collected in the Main Hawaiian Islands (MHI) </w:t>
      </w:r>
      <w:r>
        <w:rPr>
          <w:rFonts w:ascii="Times New Roman" w:hAnsi="Times New Roman" w:cs="Times New Roman"/>
          <w:sz w:val="24"/>
          <w:szCs w:val="24"/>
        </w:rPr>
        <w:t>are</w:t>
      </w:r>
      <w:r w:rsidRPr="00046C8F">
        <w:rPr>
          <w:rFonts w:ascii="Times New Roman" w:hAnsi="Times New Roman" w:cs="Times New Roman"/>
          <w:sz w:val="24"/>
          <w:szCs w:val="24"/>
        </w:rPr>
        <w:t xml:space="preserve"> used to estimate growth parameters for </w:t>
      </w:r>
      <w:r w:rsidRPr="004C5E05">
        <w:rPr>
          <w:rFonts w:ascii="Times New Roman" w:hAnsi="Times New Roman" w:cs="Times New Roman"/>
          <w:i/>
          <w:sz w:val="24"/>
          <w:szCs w:val="24"/>
        </w:rPr>
        <w:t>P. filamentosus</w:t>
      </w:r>
      <w:r w:rsidRPr="00046C8F">
        <w:rPr>
          <w:rFonts w:ascii="Times New Roman" w:hAnsi="Times New Roman" w:cs="Times New Roman"/>
          <w:sz w:val="24"/>
          <w:szCs w:val="24"/>
        </w:rPr>
        <w:t xml:space="preserve"> using</w:t>
      </w:r>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Bayesian and maximum likelihood procedures</w:t>
      </w:r>
      <w:commentRangeStart w:id="26"/>
      <w:r w:rsidRPr="00046C8F">
        <w:rPr>
          <w:rFonts w:ascii="Times New Roman" w:hAnsi="Times New Roman" w:cs="Times New Roman"/>
          <w:sz w:val="24"/>
          <w:szCs w:val="24"/>
        </w:rPr>
        <w:t xml:space="preserve">. A series of models integrating previous length-at-age and length frequency data </w:t>
      </w:r>
      <w:r w:rsidR="00B45510">
        <w:rPr>
          <w:rFonts w:ascii="Times New Roman" w:hAnsi="Times New Roman" w:cs="Times New Roman"/>
          <w:sz w:val="24"/>
          <w:szCs w:val="24"/>
        </w:rPr>
        <w:t xml:space="preserve">collected from the MHI and Northwestern Hawaiian Islands (NWHI) </w:t>
      </w:r>
      <w:r>
        <w:rPr>
          <w:rFonts w:ascii="Times New Roman" w:hAnsi="Times New Roman" w:cs="Times New Roman"/>
          <w:sz w:val="24"/>
          <w:szCs w:val="24"/>
        </w:rPr>
        <w:t xml:space="preserve">with the tagging data </w:t>
      </w:r>
      <w:r w:rsidRPr="00046C8F">
        <w:rPr>
          <w:rFonts w:ascii="Times New Roman" w:hAnsi="Times New Roman" w:cs="Times New Roman"/>
          <w:sz w:val="24"/>
          <w:szCs w:val="24"/>
        </w:rPr>
        <w:t xml:space="preserve">are developed to describe growth across most of the </w:t>
      </w:r>
      <w:r>
        <w:rPr>
          <w:rFonts w:ascii="Times New Roman" w:hAnsi="Times New Roman" w:cs="Times New Roman"/>
          <w:sz w:val="24"/>
          <w:szCs w:val="24"/>
        </w:rPr>
        <w:t xml:space="preserve">species’ </w:t>
      </w:r>
      <w:r w:rsidRPr="00046C8F">
        <w:rPr>
          <w:rFonts w:ascii="Times New Roman" w:hAnsi="Times New Roman" w:cs="Times New Roman"/>
          <w:sz w:val="24"/>
          <w:szCs w:val="24"/>
        </w:rPr>
        <w:t xml:space="preserve">life history. </w:t>
      </w:r>
      <w:commentRangeEnd w:id="26"/>
      <w:r w:rsidR="00ED3DFF">
        <w:rPr>
          <w:rStyle w:val="CommentReference"/>
        </w:rPr>
        <w:commentReference w:id="26"/>
      </w:r>
      <w:r w:rsidRPr="00046C8F">
        <w:rPr>
          <w:rFonts w:ascii="Times New Roman" w:hAnsi="Times New Roman" w:cs="Times New Roman"/>
          <w:sz w:val="24"/>
          <w:szCs w:val="24"/>
        </w:rPr>
        <w:t>Models are tested to determine a preferred model structure. New growth parameters are estimated and compared to those previously reported for the Hawaiian Archipelago.</w:t>
      </w:r>
    </w:p>
    <w:p w14:paraId="562AB4B1" w14:textId="77777777" w:rsidR="008C372D" w:rsidRPr="00046C8F" w:rsidRDefault="008C372D" w:rsidP="008C372D">
      <w:pPr>
        <w:spacing w:line="480" w:lineRule="auto"/>
        <w:ind w:firstLine="720"/>
        <w:rPr>
          <w:rFonts w:ascii="Times New Roman" w:hAnsi="Times New Roman" w:cs="Times New Roman"/>
          <w:sz w:val="24"/>
          <w:szCs w:val="24"/>
        </w:rPr>
      </w:pPr>
    </w:p>
    <w:p w14:paraId="3F62DD3E"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Methods</w:t>
      </w:r>
    </w:p>
    <w:p w14:paraId="66E0243A" w14:textId="54C8DA01" w:rsidR="008C372D" w:rsidRPr="00046C8F" w:rsidRDefault="008C372D" w:rsidP="008C372D">
      <w:pPr>
        <w:spacing w:line="480" w:lineRule="auto"/>
        <w:outlineLvl w:val="1"/>
        <w:rPr>
          <w:rFonts w:ascii="Times New Roman" w:hAnsi="Times New Roman" w:cs="Times New Roman"/>
          <w:i/>
          <w:sz w:val="24"/>
          <w:szCs w:val="24"/>
        </w:rPr>
      </w:pPr>
      <w:r>
        <w:rPr>
          <w:rFonts w:ascii="Times New Roman" w:hAnsi="Times New Roman" w:cs="Times New Roman"/>
          <w:i/>
          <w:sz w:val="24"/>
          <w:szCs w:val="24"/>
        </w:rPr>
        <w:t>Opakapaka Tagging Program</w:t>
      </w:r>
      <w:r w:rsidR="00181C93">
        <w:rPr>
          <w:rFonts w:ascii="Times New Roman" w:hAnsi="Times New Roman" w:cs="Times New Roman"/>
          <w:i/>
          <w:sz w:val="24"/>
          <w:szCs w:val="24"/>
        </w:rPr>
        <w:t xml:space="preserve"> </w:t>
      </w:r>
    </w:p>
    <w:p w14:paraId="53AB4B76" w14:textId="3341A92D" w:rsidR="003D6529"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Tagging data used for this analysis were obtained by biologists from Hawaii’s Division of Aquatic Resources (DAR) within the state’s Department of Land and Natural Resources (DLNR). </w:t>
      </w:r>
      <w:commentRangeStart w:id="27"/>
      <w:commentRangeStart w:id="28"/>
      <w:r w:rsidRPr="00046C8F">
        <w:rPr>
          <w:rFonts w:ascii="Times New Roman" w:hAnsi="Times New Roman" w:cs="Times New Roman"/>
          <w:sz w:val="24"/>
          <w:szCs w:val="24"/>
        </w:rPr>
        <w:t xml:space="preserve">Between 1989 and </w:t>
      </w:r>
      <w:r w:rsidR="00666E5B" w:rsidRPr="00046C8F">
        <w:rPr>
          <w:rFonts w:ascii="Times New Roman" w:hAnsi="Times New Roman" w:cs="Times New Roman"/>
          <w:sz w:val="24"/>
          <w:szCs w:val="24"/>
        </w:rPr>
        <w:t>199</w:t>
      </w:r>
      <w:r w:rsidR="00666E5B">
        <w:rPr>
          <w:rFonts w:ascii="Times New Roman" w:hAnsi="Times New Roman" w:cs="Times New Roman"/>
          <w:sz w:val="24"/>
          <w:szCs w:val="24"/>
        </w:rPr>
        <w:t xml:space="preserve">3 </w:t>
      </w:r>
      <w:r w:rsidRPr="00046C8F">
        <w:rPr>
          <w:rFonts w:ascii="Times New Roman" w:hAnsi="Times New Roman" w:cs="Times New Roman"/>
          <w:sz w:val="24"/>
          <w:szCs w:val="24"/>
        </w:rPr>
        <w:t xml:space="preserve">the Opakapaka Tagging Program (OTP), led by staff biologist Henry Okamoto and operating from fishing vessels contracted out of Honolulu Harbor, targeted and tagged </w:t>
      </w:r>
      <w:r w:rsidRPr="00046C8F">
        <w:rPr>
          <w:rFonts w:ascii="Times New Roman" w:hAnsi="Times New Roman" w:cs="Times New Roman"/>
          <w:i/>
          <w:sz w:val="24"/>
          <w:szCs w:val="24"/>
        </w:rPr>
        <w:t>P. filamentosus</w:t>
      </w:r>
      <w:r w:rsidRPr="00046C8F">
        <w:rPr>
          <w:rFonts w:ascii="Times New Roman" w:hAnsi="Times New Roman" w:cs="Times New Roman"/>
          <w:sz w:val="24"/>
          <w:szCs w:val="24"/>
        </w:rPr>
        <w:t xml:space="preserve">. </w:t>
      </w:r>
      <w:commentRangeEnd w:id="27"/>
      <w:r w:rsidR="00344C31">
        <w:rPr>
          <w:rStyle w:val="CommentReference"/>
        </w:rPr>
        <w:commentReference w:id="27"/>
      </w:r>
      <w:commentRangeEnd w:id="28"/>
      <w:r w:rsidR="0017421B">
        <w:rPr>
          <w:rStyle w:val="CommentReference"/>
        </w:rPr>
        <w:commentReference w:id="28"/>
      </w:r>
    </w:p>
    <w:p w14:paraId="3FDAC0B4" w14:textId="37D6BC4C" w:rsidR="008C372D" w:rsidRPr="00046C8F" w:rsidRDefault="003D6529" w:rsidP="008C372D">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commentRangeStart w:id="29"/>
      <w:commentRangeStart w:id="30"/>
      <w:r>
        <w:rPr>
          <w:rFonts w:ascii="Times New Roman" w:hAnsi="Times New Roman" w:cs="Times New Roman"/>
          <w:sz w:val="24"/>
          <w:szCs w:val="24"/>
        </w:rPr>
        <w:t>All tagging effort occurred in the Main Hawaiian Islands</w:t>
      </w:r>
      <w:r w:rsidR="00B45510">
        <w:rPr>
          <w:rFonts w:ascii="Times New Roman" w:hAnsi="Times New Roman" w:cs="Times New Roman"/>
          <w:sz w:val="24"/>
          <w:szCs w:val="24"/>
        </w:rPr>
        <w:t xml:space="preserve"> (MHI) </w:t>
      </w:r>
      <w:r>
        <w:rPr>
          <w:rFonts w:ascii="Times New Roman" w:hAnsi="Times New Roman" w:cs="Times New Roman"/>
          <w:sz w:val="24"/>
          <w:szCs w:val="24"/>
        </w:rPr>
        <w:t xml:space="preserve">and was concentrated primarily around the island of Oahu and </w:t>
      </w:r>
      <w:r w:rsidR="00BA7626">
        <w:rPr>
          <w:rFonts w:ascii="Times New Roman" w:hAnsi="Times New Roman" w:cs="Times New Roman"/>
          <w:sz w:val="24"/>
          <w:szCs w:val="24"/>
        </w:rPr>
        <w:t>the Maui Nui complex consisting of the islands of Maui, Molokai, Lanai and Kahoolawe</w:t>
      </w:r>
      <w:r w:rsidR="00406CC5">
        <w:rPr>
          <w:rFonts w:ascii="Times New Roman" w:hAnsi="Times New Roman" w:cs="Times New Roman"/>
          <w:sz w:val="24"/>
          <w:szCs w:val="24"/>
        </w:rPr>
        <w:t>.</w:t>
      </w:r>
      <w:r w:rsidR="00BA7626">
        <w:rPr>
          <w:rFonts w:ascii="Times New Roman" w:hAnsi="Times New Roman" w:cs="Times New Roman"/>
          <w:sz w:val="24"/>
          <w:szCs w:val="24"/>
        </w:rPr>
        <w:t xml:space="preserve"> </w:t>
      </w:r>
      <w:r w:rsidR="00406CC5">
        <w:rPr>
          <w:rFonts w:ascii="Times New Roman" w:hAnsi="Times New Roman" w:cs="Times New Roman"/>
          <w:sz w:val="24"/>
          <w:szCs w:val="24"/>
        </w:rPr>
        <w:t>S</w:t>
      </w:r>
      <w:r w:rsidR="00BA7626">
        <w:rPr>
          <w:rFonts w:ascii="Times New Roman" w:hAnsi="Times New Roman" w:cs="Times New Roman"/>
          <w:sz w:val="24"/>
          <w:szCs w:val="24"/>
        </w:rPr>
        <w:t>ince 1990</w:t>
      </w:r>
      <w:r w:rsidR="00406CC5">
        <w:rPr>
          <w:rFonts w:ascii="Times New Roman" w:hAnsi="Times New Roman" w:cs="Times New Roman"/>
          <w:sz w:val="24"/>
          <w:szCs w:val="24"/>
        </w:rPr>
        <w:t>, these areas</w:t>
      </w:r>
      <w:r w:rsidR="00BA7626">
        <w:rPr>
          <w:rFonts w:ascii="Times New Roman" w:hAnsi="Times New Roman" w:cs="Times New Roman"/>
          <w:sz w:val="24"/>
          <w:szCs w:val="24"/>
        </w:rPr>
        <w:t xml:space="preserve"> have accounted for approximately 67.7% of </w:t>
      </w:r>
      <w:r w:rsidR="00406CC5">
        <w:rPr>
          <w:rFonts w:ascii="Times New Roman" w:hAnsi="Times New Roman" w:cs="Times New Roman"/>
          <w:sz w:val="24"/>
          <w:szCs w:val="24"/>
        </w:rPr>
        <w:t xml:space="preserve">Hawaii’s commercial </w:t>
      </w:r>
      <w:r w:rsidR="00BA7626">
        <w:rPr>
          <w:rFonts w:ascii="Times New Roman" w:hAnsi="Times New Roman" w:cs="Times New Roman"/>
          <w:sz w:val="24"/>
          <w:szCs w:val="24"/>
        </w:rPr>
        <w:t>bottomfish harvest.</w:t>
      </w:r>
      <w:r w:rsidR="00C5325A">
        <w:rPr>
          <w:rFonts w:ascii="Times New Roman" w:hAnsi="Times New Roman" w:cs="Times New Roman"/>
          <w:sz w:val="24"/>
          <w:szCs w:val="24"/>
        </w:rPr>
        <w:t xml:space="preserve"> </w:t>
      </w:r>
      <w:commentRangeEnd w:id="29"/>
      <w:r w:rsidR="00344C31">
        <w:rPr>
          <w:rStyle w:val="CommentReference"/>
        </w:rPr>
        <w:commentReference w:id="29"/>
      </w:r>
      <w:commentRangeEnd w:id="30"/>
      <w:r w:rsidR="008B64F6">
        <w:rPr>
          <w:rStyle w:val="CommentReference"/>
        </w:rPr>
        <w:commentReference w:id="30"/>
      </w:r>
      <w:r w:rsidR="006E088F">
        <w:rPr>
          <w:rFonts w:ascii="Times New Roman" w:hAnsi="Times New Roman" w:cs="Times New Roman"/>
          <w:sz w:val="24"/>
          <w:szCs w:val="24"/>
        </w:rPr>
        <w:t>Coarse location</w:t>
      </w:r>
      <w:r w:rsidR="00E90E82">
        <w:rPr>
          <w:rFonts w:ascii="Times New Roman" w:hAnsi="Times New Roman" w:cs="Times New Roman"/>
          <w:sz w:val="24"/>
          <w:szCs w:val="24"/>
        </w:rPr>
        <w:t xml:space="preserve"> data was provided in the form of</w:t>
      </w:r>
      <w:r w:rsidR="006E088F">
        <w:rPr>
          <w:rFonts w:ascii="Times New Roman" w:hAnsi="Times New Roman" w:cs="Times New Roman"/>
          <w:sz w:val="24"/>
          <w:szCs w:val="24"/>
        </w:rPr>
        <w:t xml:space="preserve"> the commercial statistical reporting grid areas</w:t>
      </w:r>
      <w:r w:rsidR="00E90E82">
        <w:rPr>
          <w:rFonts w:ascii="Times New Roman" w:hAnsi="Times New Roman" w:cs="Times New Roman"/>
          <w:sz w:val="24"/>
          <w:szCs w:val="24"/>
        </w:rPr>
        <w:t xml:space="preserve"> in which individuals were tagged and recaptured</w:t>
      </w:r>
      <w:r w:rsidR="00750F6B">
        <w:rPr>
          <w:rFonts w:ascii="Times New Roman" w:hAnsi="Times New Roman" w:cs="Times New Roman"/>
          <w:sz w:val="24"/>
          <w:szCs w:val="24"/>
        </w:rPr>
        <w:t xml:space="preserve"> (</w:t>
      </w:r>
      <w:r w:rsidR="00F11515">
        <w:rPr>
          <w:rFonts w:ascii="Times New Roman" w:hAnsi="Times New Roman" w:cs="Times New Roman"/>
          <w:sz w:val="24"/>
          <w:szCs w:val="24"/>
        </w:rPr>
        <w:t>Table 1, Figure 1</w:t>
      </w:r>
      <w:r w:rsidR="00750F6B">
        <w:rPr>
          <w:rFonts w:ascii="Times New Roman" w:hAnsi="Times New Roman" w:cs="Times New Roman"/>
          <w:sz w:val="24"/>
          <w:szCs w:val="24"/>
        </w:rPr>
        <w:t>)</w:t>
      </w:r>
      <w:r w:rsidR="006E088F">
        <w:rPr>
          <w:rFonts w:ascii="Times New Roman" w:hAnsi="Times New Roman" w:cs="Times New Roman"/>
          <w:sz w:val="24"/>
          <w:szCs w:val="24"/>
        </w:rPr>
        <w:t>.</w:t>
      </w:r>
      <w:r w:rsidR="00C5325A">
        <w:rPr>
          <w:rFonts w:ascii="Times New Roman" w:hAnsi="Times New Roman" w:cs="Times New Roman"/>
          <w:sz w:val="24"/>
          <w:szCs w:val="24"/>
        </w:rPr>
        <w:t xml:space="preserve"> </w:t>
      </w:r>
      <w:r w:rsidR="00BA7626">
        <w:rPr>
          <w:rFonts w:ascii="Times New Roman" w:hAnsi="Times New Roman" w:cs="Times New Roman"/>
          <w:sz w:val="24"/>
          <w:szCs w:val="24"/>
        </w:rPr>
        <w:t>L</w:t>
      </w:r>
      <w:r>
        <w:rPr>
          <w:rFonts w:ascii="Times New Roman" w:hAnsi="Times New Roman" w:cs="Times New Roman"/>
          <w:sz w:val="24"/>
          <w:szCs w:val="24"/>
        </w:rPr>
        <w:t xml:space="preserve">ess than 1% of fish in this study were tagged </w:t>
      </w:r>
      <w:r w:rsidR="002D1FA8">
        <w:rPr>
          <w:rFonts w:ascii="Times New Roman" w:hAnsi="Times New Roman" w:cs="Times New Roman"/>
          <w:sz w:val="24"/>
          <w:szCs w:val="24"/>
        </w:rPr>
        <w:t>off the islands of Niihau or Hawaii (Big Island)</w:t>
      </w:r>
      <w:r>
        <w:rPr>
          <w:rFonts w:ascii="Times New Roman" w:hAnsi="Times New Roman" w:cs="Times New Roman"/>
          <w:sz w:val="24"/>
          <w:szCs w:val="24"/>
        </w:rPr>
        <w:t>.</w:t>
      </w:r>
      <w:r w:rsidR="00BA7626">
        <w:rPr>
          <w:rFonts w:ascii="Times New Roman" w:hAnsi="Times New Roman" w:cs="Times New Roman"/>
          <w:sz w:val="24"/>
          <w:szCs w:val="24"/>
        </w:rPr>
        <w:t xml:space="preserve"> Adult bottomfish occupy depths between 100 and 400 m along undersea shelves and banks</w:t>
      </w:r>
      <w:r w:rsidR="00406CC5">
        <w:rPr>
          <w:rFonts w:ascii="Times New Roman" w:hAnsi="Times New Roman" w:cs="Times New Roman"/>
          <w:sz w:val="24"/>
          <w:szCs w:val="24"/>
        </w:rPr>
        <w:t xml:space="preserve"> </w:t>
      </w:r>
      <w:r w:rsidR="00406CC5">
        <w:rPr>
          <w:rFonts w:ascii="Times New Roman" w:hAnsi="Times New Roman" w:cs="Times New Roman"/>
          <w:sz w:val="24"/>
          <w:szCs w:val="24"/>
        </w:rPr>
        <w:fldChar w:fldCharType="begin" w:fldLock="1"/>
      </w:r>
      <w:r w:rsidR="0043048B">
        <w:rPr>
          <w:rFonts w:ascii="Times New Roman" w:hAnsi="Times New Roman" w:cs="Times New Roman"/>
          <w:sz w:val="24"/>
          <w:szCs w:val="24"/>
        </w:rPr>
        <w:instrText>ADDIN CSL_CITATION {"citationItems":[{"id":"ITEM-1","itemData":{"abstract":"This report outlines an effort to spatially link commercial bottomfish catch data from the State of Hawaii Fisherman Reporting System with potential adult bottomfish habitat and restricted fishing areas as proposed by the State of Hawaii (SOH) and the Western Pacific Fishery Management Council (WPFMC). In carrying out the analysis, data limitations required that we make multiple assumptions about “suitable” bottomfish habitat and the accuracy of reported catch locations. The results of the analysis are displayed in a series of maps and tables that provide a picture of the current commercial bottomfish fishing areas relative to suitable habitat and the possible relationships among habitat, reported catch, and Bottomfish Restricted Fishing Areas (BRFAs). This analysis was finished prior to action taken by the State of Hawaii to officially adopt new BRFA boundaries. Since the State has legally implemented the new boundaries, all references in this paper to “proposed BRFAs” should be understood to refer to the new BRFAs. All references in this paper to “existing BRFAs” should be understood to refer to the previous implementation of 19 original BRFAs that have since been replaced by the 12 newly adopted BRFAs. iii","author":[{"dropping-particle":"","family":"Parke","given":"Michael","non-dropping-particle":"","parse-names":false,"suffix":""}],"container-title":"Fisheries Science","id":"ITEM-1","issue":"September","issued":{"date-parts":[["2007"]]},"page":"1-45","title":"Linking Hawaii Fisherman Reported Commercial Bottomfish Catch Data to Potential Bottomfish Habitat and Proposed Restricted Fishing Areas using GIS and Spatial Analysis","type":"article-journal"},"uris":["http://www.mendeley.com/documents/?uuid=0005f4b3-b423-35d9-9774-e6f576814792"]}],"mendeley":{"formattedCitation":"(Parke 2007)","plainTextFormattedCitation":"(Parke 2007)","previouslyFormattedCitation":"(Parke 2007)"},"properties":{"noteIndex":0},"schema":"https://github.com/citation-style-language/schema/raw/master/csl-citation.json"}</w:instrText>
      </w:r>
      <w:r w:rsidR="00406CC5">
        <w:rPr>
          <w:rFonts w:ascii="Times New Roman" w:hAnsi="Times New Roman" w:cs="Times New Roman"/>
          <w:sz w:val="24"/>
          <w:szCs w:val="24"/>
        </w:rPr>
        <w:fldChar w:fldCharType="separate"/>
      </w:r>
      <w:r w:rsidR="00406CC5" w:rsidRPr="00406CC5">
        <w:rPr>
          <w:rFonts w:ascii="Times New Roman" w:hAnsi="Times New Roman" w:cs="Times New Roman"/>
          <w:noProof/>
          <w:sz w:val="24"/>
          <w:szCs w:val="24"/>
        </w:rPr>
        <w:t>(Parke 2007)</w:t>
      </w:r>
      <w:r w:rsidR="00406CC5">
        <w:rPr>
          <w:rFonts w:ascii="Times New Roman" w:hAnsi="Times New Roman" w:cs="Times New Roman"/>
          <w:sz w:val="24"/>
          <w:szCs w:val="24"/>
        </w:rPr>
        <w:fldChar w:fldCharType="end"/>
      </w:r>
      <w:r w:rsidR="00BA7626">
        <w:rPr>
          <w:rFonts w:ascii="Times New Roman" w:hAnsi="Times New Roman" w:cs="Times New Roman"/>
          <w:sz w:val="24"/>
          <w:szCs w:val="24"/>
        </w:rPr>
        <w:t xml:space="preserve">. </w:t>
      </w:r>
      <w:r w:rsidR="00406CC5">
        <w:rPr>
          <w:rFonts w:ascii="Times New Roman" w:hAnsi="Times New Roman" w:cs="Times New Roman"/>
          <w:sz w:val="24"/>
          <w:szCs w:val="24"/>
        </w:rPr>
        <w:t>In total</w:t>
      </w:r>
      <w:r w:rsidR="00CD35B6">
        <w:rPr>
          <w:rFonts w:ascii="Times New Roman" w:hAnsi="Times New Roman" w:cs="Times New Roman"/>
          <w:sz w:val="24"/>
          <w:szCs w:val="24"/>
        </w:rPr>
        <w:t xml:space="preserve">, the </w:t>
      </w:r>
      <w:r w:rsidR="00406CC5" w:rsidRPr="00046C8F">
        <w:rPr>
          <w:rFonts w:ascii="Times New Roman" w:hAnsi="Times New Roman" w:cs="Times New Roman"/>
          <w:sz w:val="24"/>
          <w:szCs w:val="24"/>
        </w:rPr>
        <w:t>OTP</w:t>
      </w:r>
      <w:r w:rsidR="00406CC5" w:rsidRPr="00046C8F">
        <w:rPr>
          <w:rFonts w:ascii="Times New Roman" w:hAnsi="Times New Roman" w:cs="Times New Roman"/>
          <w:i/>
          <w:sz w:val="24"/>
          <w:szCs w:val="24"/>
        </w:rPr>
        <w:t xml:space="preserve"> </w:t>
      </w:r>
      <w:r w:rsidR="00406CC5" w:rsidRPr="00046C8F">
        <w:rPr>
          <w:rFonts w:ascii="Times New Roman" w:hAnsi="Times New Roman" w:cs="Times New Roman"/>
          <w:sz w:val="24"/>
          <w:szCs w:val="24"/>
        </w:rPr>
        <w:t xml:space="preserve">tagged 4,179 juvenile and adult </w:t>
      </w:r>
      <w:r w:rsidR="00406CC5" w:rsidRPr="004C5E05">
        <w:rPr>
          <w:rFonts w:ascii="Times New Roman" w:hAnsi="Times New Roman" w:cs="Times New Roman"/>
          <w:i/>
          <w:sz w:val="24"/>
          <w:szCs w:val="24"/>
        </w:rPr>
        <w:t>P. filamentosus</w:t>
      </w:r>
      <w:r w:rsidR="00406CC5">
        <w:rPr>
          <w:rFonts w:ascii="Times New Roman" w:hAnsi="Times New Roman" w:cs="Times New Roman"/>
          <w:sz w:val="24"/>
          <w:szCs w:val="24"/>
        </w:rPr>
        <w:t>.</w:t>
      </w:r>
    </w:p>
    <w:p w14:paraId="461F87FE"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Fish were caught with hook-and-line gear and brought to the surface at a rate of 2-5 feet per second. Prior to tagging, each fish was placed in a holding container with aerated seawater to ascertain survival likelihood. If the stomach was inverted and full of gas, it was punctured using a small sharp instrument (e.g., scalpel, hypodermic needle, fish hook). </w:t>
      </w:r>
      <w:commentRangeStart w:id="31"/>
      <w:commentRangeStart w:id="32"/>
      <w:r w:rsidRPr="00046C8F">
        <w:rPr>
          <w:rFonts w:ascii="Times New Roman" w:hAnsi="Times New Roman" w:cs="Times New Roman"/>
          <w:sz w:val="24"/>
          <w:szCs w:val="24"/>
        </w:rPr>
        <w:t xml:space="preserve">A few scales were carefully removed and a small (~1 cm) incision was made near the fish’s anal opening to assist in expelling gas from the body cavity. </w:t>
      </w:r>
      <w:commentRangeEnd w:id="31"/>
      <w:r w:rsidR="000C7507">
        <w:rPr>
          <w:rStyle w:val="CommentReference"/>
        </w:rPr>
        <w:commentReference w:id="31"/>
      </w:r>
      <w:commentRangeEnd w:id="32"/>
      <w:r w:rsidR="00D41C92">
        <w:rPr>
          <w:rStyle w:val="CommentReference"/>
        </w:rPr>
        <w:commentReference w:id="32"/>
      </w:r>
      <w:r w:rsidRPr="00046C8F">
        <w:rPr>
          <w:rFonts w:ascii="Times New Roman" w:hAnsi="Times New Roman" w:cs="Times New Roman"/>
          <w:sz w:val="24"/>
          <w:szCs w:val="24"/>
        </w:rPr>
        <w:t xml:space="preserve">Fish appearing lively and upright were deemed likely to survive and thus suitable candidates for tagging. These fish were surgically implanted with unique identifiable internal anchor tags with a monofilament streamer protruding from the incision in the peritoneal cavity. The fork length of each fish measured to the nearest ¼ inch was recorded before the fish was returned headfirst to sea with enough downward momentum to assist in counteracting buoyancy caused by any residual gas. </w:t>
      </w:r>
    </w:p>
    <w:p w14:paraId="42B0E381" w14:textId="70165880" w:rsidR="008C372D" w:rsidRPr="00046C8F" w:rsidRDefault="008C372D" w:rsidP="008C372D">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There were </w:t>
      </w:r>
      <w:r w:rsidRPr="00046C8F">
        <w:rPr>
          <w:rFonts w:ascii="Times New Roman" w:hAnsi="Times New Roman" w:cs="Times New Roman"/>
          <w:sz w:val="24"/>
          <w:szCs w:val="24"/>
        </w:rPr>
        <w:t xml:space="preserve">487 recaptures recorded </w:t>
      </w:r>
      <w:r>
        <w:rPr>
          <w:rFonts w:ascii="Times New Roman" w:hAnsi="Times New Roman" w:cs="Times New Roman"/>
          <w:sz w:val="24"/>
          <w:szCs w:val="24"/>
        </w:rPr>
        <w:t>for</w:t>
      </w:r>
      <w:r w:rsidRPr="00046C8F">
        <w:rPr>
          <w:rFonts w:ascii="Times New Roman" w:hAnsi="Times New Roman" w:cs="Times New Roman"/>
          <w:sz w:val="24"/>
          <w:szCs w:val="24"/>
        </w:rPr>
        <w:t xml:space="preserve"> 43</w:t>
      </w:r>
      <w:r w:rsidR="00CD2C6B">
        <w:rPr>
          <w:rFonts w:ascii="Times New Roman" w:hAnsi="Times New Roman" w:cs="Times New Roman"/>
          <w:sz w:val="24"/>
          <w:szCs w:val="24"/>
        </w:rPr>
        <w:t>9</w:t>
      </w:r>
      <w:r w:rsidRPr="00046C8F">
        <w:rPr>
          <w:rFonts w:ascii="Times New Roman" w:hAnsi="Times New Roman" w:cs="Times New Roman"/>
          <w:sz w:val="24"/>
          <w:szCs w:val="24"/>
        </w:rPr>
        <w:t xml:space="preserve"> unique individuals for a recapture rate of 10.</w:t>
      </w:r>
      <w:r w:rsidR="00CD2C6B">
        <w:rPr>
          <w:rFonts w:ascii="Times New Roman" w:hAnsi="Times New Roman" w:cs="Times New Roman"/>
          <w:sz w:val="24"/>
          <w:szCs w:val="24"/>
        </w:rPr>
        <w:t>5</w:t>
      </w:r>
      <w:r w:rsidRPr="00046C8F">
        <w:rPr>
          <w:rFonts w:ascii="Times New Roman" w:hAnsi="Times New Roman" w:cs="Times New Roman"/>
          <w:sz w:val="24"/>
          <w:szCs w:val="24"/>
        </w:rPr>
        <w:t>%</w:t>
      </w:r>
      <w:r>
        <w:rPr>
          <w:rFonts w:ascii="Times New Roman" w:hAnsi="Times New Roman" w:cs="Times New Roman"/>
          <w:sz w:val="24"/>
          <w:szCs w:val="24"/>
        </w:rPr>
        <w:t xml:space="preserve"> of tagged fish</w:t>
      </w:r>
      <w:r w:rsidRPr="00046C8F">
        <w:rPr>
          <w:rFonts w:ascii="Times New Roman" w:hAnsi="Times New Roman" w:cs="Times New Roman"/>
          <w:sz w:val="24"/>
          <w:szCs w:val="24"/>
        </w:rPr>
        <w:t xml:space="preserve">. Recaptures of marked </w:t>
      </w:r>
      <w:r w:rsidRPr="00390DCD">
        <w:rPr>
          <w:rFonts w:ascii="Times New Roman" w:hAnsi="Times New Roman" w:cs="Times New Roman"/>
          <w:i/>
          <w:sz w:val="24"/>
          <w:szCs w:val="24"/>
        </w:rPr>
        <w:t>P. filamentosus</w:t>
      </w:r>
      <w:r w:rsidRPr="00046C8F">
        <w:rPr>
          <w:rFonts w:ascii="Times New Roman" w:hAnsi="Times New Roman" w:cs="Times New Roman"/>
          <w:sz w:val="24"/>
          <w:szCs w:val="24"/>
        </w:rPr>
        <w:t xml:space="preserve"> were reported up to a decade after tagging with the most recent fish reported in October of 2003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{"citationItems":[{"id":"ITEM-1","itemData":{"author":[{"dropping-particle":"","family":"Kobayashi","given":"Donald R.","non-dropping-particle":"","parse-names":false,"suffix":""},{"dropping-particle":"","family":"Okamoto","given":"Henry Y.","non-dropping-particle":"","parse-names":false,"suffix":""},{"dropping-particle":"","family":"Oishi","given":"Francis G.","non-dropping-particle":"","parse-names":false,"suffix":""}],"id":"ITEM-1","issued":{"date-parts":[["2008"]]},"title":"Movement of the deepwater snapper opakapaka, Pristipomoides filamentosus, in Hawaii: Insights from a large-scale tagging program and computer simulation","type":"thesis"},"uris":["http://www.mendeley.com/documents/?uuid=de21fecb-1fc9-4587-8335-420accdc5536"]},{"id":"ITEM-2","itemData":{"author":[{"dropping-particle":"","family":"Okamoto","given":"Henry Y","non-dropping-particle":"","parse-names":false,"suffix":""}],"id":"ITEM-2","issued":{"date-parts":[["1993"]]},"number-of-pages":"1-7","publisher-place":"Honolulu, HI","title":"Develop opakapaka (pink snapper) tagging techniques to assess movement behavior","type":"report"},"uris":["http://www.mendeley.com/documents/?uuid=80ef0270-3418-30b1-991e-587c25e93624"]}],"mendeley":{"formattedCitation":"(Okamoto 1993, Kobayashi et al. 2008)","plainTextFormattedCitation":"(Okamoto 1993, Kobayashi et al. 2008)","previouslyFormattedCitation":"(Okamoto 1993, Kobayashi et al. 2008)"},"properties":{"noteIndex":0},"schema":"https://github.com/citation-style-language/schema/raw/master/csl-citation.json"}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 xml:space="preserve">(Okamoto 1993, Kobayashi et al. </w:t>
      </w:r>
      <w:r w:rsidRPr="00046C8F">
        <w:rPr>
          <w:rFonts w:ascii="Times New Roman" w:hAnsi="Times New Roman" w:cs="Times New Roman"/>
          <w:noProof/>
          <w:sz w:val="24"/>
          <w:szCs w:val="24"/>
        </w:rPr>
        <w:lastRenderedPageBreak/>
        <w:t>2008)</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Individuals recaptured by OTP personnel were outfitted with an additional tag following procedures similar to their initial capture. For each individual, the location of capture (DAR statistical reporting grid), length at tagging, and date of capture were recorded. Local commercial and recreational fishers were made aware of the program through fliers distributed at the local fish markets, to fish dealers, at fishing supply outlets, and posted at small boat harbors. Fishers were incentivized to report the location, depth, fork length, and date that tagged fish were landed with a $10 reward. </w:t>
      </w:r>
    </w:p>
    <w:p w14:paraId="1714A99A" w14:textId="77777777" w:rsidR="008C372D" w:rsidRPr="00046C8F" w:rsidRDefault="008C372D" w:rsidP="008C372D">
      <w:pPr>
        <w:spacing w:line="480" w:lineRule="auto"/>
        <w:rPr>
          <w:rFonts w:ascii="Times New Roman" w:hAnsi="Times New Roman" w:cs="Times New Roman"/>
          <w:i/>
          <w:sz w:val="24"/>
          <w:szCs w:val="24"/>
        </w:rPr>
      </w:pPr>
    </w:p>
    <w:p w14:paraId="0EBB3557"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Tagging Data</w:t>
      </w:r>
      <w:r>
        <w:rPr>
          <w:rFonts w:ascii="Times New Roman" w:hAnsi="Times New Roman" w:cs="Times New Roman"/>
          <w:i/>
          <w:sz w:val="24"/>
          <w:szCs w:val="24"/>
        </w:rPr>
        <w:t xml:space="preserve"> Management</w:t>
      </w:r>
    </w:p>
    <w:p w14:paraId="3EFA0D84" w14:textId="329E3C09"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The data collected by OTP was entered into an Excel spreadsheet with subsequent analysis performed in R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{"citationItems":[{"id":"ITEM-1","itemData":{"author":[{"dropping-particle":"","family":"R Core Team","given":"","non-dropping-particle":"","parse-names":false,"suffix":""}],"id":"ITEM-1","issued":{"date-parts":[["2014"]]},"publisher-place":"Vienna, Austria","title":"R: A Language and Environment for Statistical Computing","type":"article"},"uris":["http://www.mendeley.com/documents/?uuid=6f410de7-495b-44c0-a255-a978c58722f1"]}],"mendeley":{"formattedCitation":"(R Core Team 2014)","plainTextFormattedCitation":"(R Core Team 2014)","previouslyFormattedCitation":"(R Core Team 2014)"},"properties":{"noteIndex":0},"schema":"https://github.com/citation-style-language/schema/raw/master/csl-citation.json"}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(R Core Team 2014)</w:t>
      </w:r>
      <w:r w:rsidRPr="00046C8F">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the Bayesian statistical software </w:t>
      </w:r>
      <w:r>
        <w:rPr>
          <w:rFonts w:ascii="Times New Roman" w:hAnsi="Times New Roman" w:cs="Times New Roman"/>
          <w:sz w:val="24"/>
          <w:szCs w:val="24"/>
        </w:rPr>
        <w:t xml:space="preserve">JAGS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1","author":[{"dropping-particle":"","family":"Plummer","given":"M.","non-dropping-particle":"","parse-names":false,"suffix":""}],"container-title":"Proceedings of the 3rd international workshop on distributed statistical computing. Vol. 124.","id":"ITEM-1","issued":{"date-parts":[["2003"]]},"title":"JAGS: A program for analysis of Bayesian graphical models using Gibbs sampling. In Proceedings of the 3rd international workshop on distributed statistical computing","type":"paper-conference"},"uris":["http://www.mendeley.com/documents/?uuid=82d17af9-2e9d-4932-86c2-bab9fea2ec5a"]}],"mendeley":{"formattedCitation":"(Plummer 2003)","plainTextFormattedCitation":"(Plummer 2003)","previouslyFormattedCitation":"(Plummer 2003)"},"properties":{"noteIndex":0},"schema":"https://github.com/citation-style-language/schema/raw/master/csl-citation.json"}</w:instrText>
      </w:r>
      <w:r>
        <w:rPr>
          <w:rFonts w:ascii="Times New Roman" w:hAnsi="Times New Roman" w:cs="Times New Roman"/>
          <w:sz w:val="24"/>
          <w:szCs w:val="24"/>
        </w:rPr>
        <w:fldChar w:fldCharType="separate"/>
      </w:r>
      <w:r w:rsidRPr="00FB0624">
        <w:rPr>
          <w:rFonts w:ascii="Times New Roman" w:hAnsi="Times New Roman" w:cs="Times New Roman"/>
          <w:noProof/>
          <w:sz w:val="24"/>
          <w:szCs w:val="24"/>
        </w:rPr>
        <w:t>(Plummer 2003)</w:t>
      </w:r>
      <w:r>
        <w:rPr>
          <w:rFonts w:ascii="Times New Roman" w:hAnsi="Times New Roman" w:cs="Times New Roman"/>
          <w:sz w:val="24"/>
          <w:szCs w:val="24"/>
        </w:rPr>
        <w:fldChar w:fldCharType="end"/>
      </w:r>
      <w:r>
        <w:rPr>
          <w:rFonts w:ascii="Times New Roman" w:hAnsi="Times New Roman" w:cs="Times New Roman"/>
          <w:sz w:val="24"/>
          <w:szCs w:val="24"/>
        </w:rPr>
        <w:t xml:space="preserve">, and the R package R2Jags </w:t>
      </w:r>
      <w:r>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{"citationItems":[{"id":"ITEM-1","itemData":{"abstract":"Yu-Sung Su and Masanao Yajima, (2013). R2jags: A Package for Running jags from R. R package version 0.03-11.","author":[{"dropping-particle":"","family":"Su","given":"YS","non-dropping-particle":"","parse-names":false,"suffix":""},{"dropping-particle":"","family":"Yajima","given":"Masanao","non-dropping-particle":"","parse-names":false,"suffix":""}],"id":"ITEM-1","issued":{"date-parts":[["2012"]]},"title":"R2jags: A Package for Running JAGS from R","type":"article"},"uris":["http://www.mendeley.com/documents/?uuid=505dd24d-2d00-4d90-aef0-f1f419b8f16b"]}],"mendeley":{"formattedCitation":"(Su and Yajima 2012)","plainTextFormattedCitation":"(Su and Yajima 2012)","previouslyFormattedCitation":"(Su and Yajima 2012)"},"properties":{"noteIndex":0},"schema":"https://github.com/citation-style-language/schema/raw/master/csl-citation.json"}</w:instrText>
      </w:r>
      <w:r>
        <w:rPr>
          <w:rFonts w:ascii="Times New Roman" w:hAnsi="Times New Roman" w:cs="Times New Roman"/>
          <w:sz w:val="24"/>
          <w:szCs w:val="24"/>
        </w:rPr>
        <w:fldChar w:fldCharType="separate"/>
      </w:r>
      <w:r w:rsidRPr="00FB0624">
        <w:rPr>
          <w:rFonts w:ascii="Times New Roman" w:hAnsi="Times New Roman" w:cs="Times New Roman"/>
          <w:noProof/>
          <w:sz w:val="24"/>
          <w:szCs w:val="24"/>
        </w:rPr>
        <w:t>(Su and Yajima 2012)</w:t>
      </w:r>
      <w:r>
        <w:rPr>
          <w:rFonts w:ascii="Times New Roman" w:hAnsi="Times New Roman" w:cs="Times New Roman"/>
          <w:sz w:val="24"/>
          <w:szCs w:val="24"/>
        </w:rPr>
        <w:fldChar w:fldCharType="end"/>
      </w:r>
      <w:r w:rsidRPr="00046C8F">
        <w:rPr>
          <w:rFonts w:ascii="Times New Roman" w:hAnsi="Times New Roman" w:cs="Times New Roman"/>
          <w:sz w:val="24"/>
          <w:szCs w:val="24"/>
        </w:rPr>
        <w:t xml:space="preserve">. Fish were removed from the dataset if they were not the </w:t>
      </w:r>
      <w:r>
        <w:rPr>
          <w:rFonts w:ascii="Times New Roman" w:hAnsi="Times New Roman" w:cs="Times New Roman"/>
          <w:sz w:val="24"/>
          <w:szCs w:val="24"/>
        </w:rPr>
        <w:t xml:space="preserve">correct </w:t>
      </w:r>
      <w:r w:rsidRPr="00046C8F">
        <w:rPr>
          <w:rFonts w:ascii="Times New Roman" w:hAnsi="Times New Roman" w:cs="Times New Roman"/>
          <w:sz w:val="24"/>
          <w:szCs w:val="24"/>
        </w:rPr>
        <w:t xml:space="preserve">species of interest, if no recapture was reported, or if there was no record of the tag identification number. </w:t>
      </w:r>
      <w:commentRangeStart w:id="33"/>
      <w:commentRangeStart w:id="34"/>
      <w:r w:rsidRPr="00046C8F">
        <w:rPr>
          <w:rFonts w:ascii="Times New Roman" w:hAnsi="Times New Roman" w:cs="Times New Roman"/>
          <w:sz w:val="24"/>
          <w:szCs w:val="24"/>
        </w:rPr>
        <w:t xml:space="preserve">Fork lengths for the remaining fish recorded at tagging and recapture were linearly transformed from inches to centimeters prior to model fitting. </w:t>
      </w:r>
      <w:commentRangeEnd w:id="33"/>
      <w:r w:rsidR="00A7367F">
        <w:rPr>
          <w:rStyle w:val="CommentReference"/>
        </w:rPr>
        <w:commentReference w:id="33"/>
      </w:r>
      <w:commentRangeEnd w:id="34"/>
      <w:r w:rsidR="00674FE7">
        <w:rPr>
          <w:rStyle w:val="CommentReference"/>
        </w:rPr>
        <w:commentReference w:id="34"/>
      </w:r>
      <w:r w:rsidRPr="00046C8F">
        <w:rPr>
          <w:rFonts w:ascii="Times New Roman" w:hAnsi="Times New Roman" w:cs="Times New Roman"/>
          <w:sz w:val="24"/>
          <w:szCs w:val="24"/>
        </w:rPr>
        <w:t>Observed growth (</w:t>
      </w:r>
      <m:oMath>
        <m:r>
          <m:rPr>
            <m:sty m:val="p"/>
          </m:rPr>
          <w:rPr>
            <w:rFonts w:ascii="Cambria Math" w:hAnsi="Cambria Math" w:cs="Times New Roman"/>
            <w:sz w:val="24"/>
            <w:szCs w:val="24"/>
          </w:rPr>
          <m:t>Δ</m:t>
        </m:r>
        <m:r>
          <w:rPr>
            <w:rFonts w:ascii="Cambria Math" w:hAnsi="Cambria Math" w:cs="Times New Roman"/>
            <w:sz w:val="24"/>
            <w:szCs w:val="24"/>
          </w:rPr>
          <m:t>l</m:t>
        </m:r>
      </m:oMath>
      <w:r w:rsidRPr="00046C8F">
        <w:rPr>
          <w:rFonts w:ascii="Times New Roman" w:hAnsi="Times New Roman" w:cs="Times New Roman"/>
          <w:sz w:val="24"/>
          <w:szCs w:val="24"/>
        </w:rPr>
        <w:t xml:space="preserve">) </w:t>
      </w:r>
      <w:r w:rsidRPr="00046C8F">
        <w:rPr>
          <w:rFonts w:ascii="Times New Roman" w:hAnsi="Times New Roman" w:cs="Times New Roman"/>
          <w:bCs/>
          <w:sz w:val="24"/>
          <w:szCs w:val="24"/>
        </w:rPr>
        <w:t>and time at liberty (</w:t>
      </w:r>
      <m:oMath>
        <m:r>
          <m:rPr>
            <m:sty m:val="p"/>
          </m:rPr>
          <w:rPr>
            <w:rFonts w:ascii="Cambria Math" w:hAnsi="Cambria Math" w:cs="Times New Roman"/>
            <w:sz w:val="24"/>
            <w:szCs w:val="24"/>
          </w:rPr>
          <m:t>Δ</m:t>
        </m:r>
        <m:r>
          <w:rPr>
            <w:rFonts w:ascii="Cambria Math" w:hAnsi="Cambria Math" w:cs="Times New Roman"/>
            <w:sz w:val="24"/>
            <w:szCs w:val="24"/>
          </w:rPr>
          <m:t>t</m:t>
        </m:r>
      </m:oMath>
      <w:r w:rsidRPr="00046C8F">
        <w:rPr>
          <w:rFonts w:ascii="Times New Roman" w:hAnsi="Times New Roman" w:cs="Times New Roman"/>
          <w:bCs/>
          <w:sz w:val="24"/>
          <w:szCs w:val="24"/>
        </w:rPr>
        <w:t xml:space="preserve">) were calculated for each fish. If an individual was recaptured on more than one occasion, </w:t>
      </w:r>
      <m:oMath>
        <m:r>
          <m:rPr>
            <m:sty m:val="p"/>
          </m:rPr>
          <w:rPr>
            <w:rFonts w:ascii="Cambria Math" w:hAnsi="Cambria Math" w:cs="Times New Roman"/>
            <w:sz w:val="24"/>
            <w:szCs w:val="24"/>
          </w:rPr>
          <m:t>Δ</m:t>
        </m:r>
        <m:r>
          <w:rPr>
            <w:rFonts w:ascii="Cambria Math" w:hAnsi="Cambria Math" w:cs="Times New Roman"/>
            <w:sz w:val="24"/>
            <w:szCs w:val="24"/>
          </w:rPr>
          <m:t>l</m:t>
        </m:r>
      </m:oMath>
      <w:r w:rsidRPr="00046C8F">
        <w:rPr>
          <w:rFonts w:ascii="Times New Roman" w:hAnsi="Times New Roman" w:cs="Times New Roman"/>
          <w:bCs/>
          <w:sz w:val="24"/>
          <w:szCs w:val="24"/>
        </w:rPr>
        <w:t xml:space="preserve"> and </w:t>
      </w:r>
      <m:oMath>
        <m:r>
          <m:rPr>
            <m:sty m:val="p"/>
          </m:rPr>
          <w:rPr>
            <w:rFonts w:ascii="Cambria Math" w:hAnsi="Cambria Math" w:cs="Times New Roman"/>
            <w:sz w:val="24"/>
            <w:szCs w:val="24"/>
          </w:rPr>
          <m:t>Δ</m:t>
        </m:r>
        <m:r>
          <w:rPr>
            <w:rFonts w:ascii="Cambria Math" w:hAnsi="Cambria Math" w:cs="Times New Roman"/>
            <w:sz w:val="24"/>
            <w:szCs w:val="24"/>
          </w:rPr>
          <m:t>t</m:t>
        </m:r>
      </m:oMath>
      <w:r w:rsidRPr="00046C8F">
        <w:rPr>
          <w:rFonts w:ascii="Times New Roman" w:hAnsi="Times New Roman" w:cs="Times New Roman"/>
          <w:bCs/>
          <w:sz w:val="24"/>
          <w:szCs w:val="24"/>
        </w:rPr>
        <w:t xml:space="preserve"> were </w:t>
      </w:r>
      <w:r w:rsidR="00E84DA7">
        <w:rPr>
          <w:rFonts w:ascii="Times New Roman" w:hAnsi="Times New Roman" w:cs="Times New Roman"/>
          <w:bCs/>
          <w:sz w:val="24"/>
          <w:szCs w:val="24"/>
        </w:rPr>
        <w:t xml:space="preserve">only </w:t>
      </w:r>
      <w:r w:rsidRPr="00046C8F">
        <w:rPr>
          <w:rFonts w:ascii="Times New Roman" w:hAnsi="Times New Roman" w:cs="Times New Roman"/>
          <w:bCs/>
          <w:sz w:val="24"/>
          <w:szCs w:val="24"/>
        </w:rPr>
        <w:t>calculated between the first marking event and the last recapture so as to not violate assumptions of independence</w:t>
      </w:r>
      <w:commentRangeStart w:id="35"/>
      <w:commentRangeStart w:id="36"/>
      <w:r w:rsidRPr="00046C8F">
        <w:rPr>
          <w:rFonts w:ascii="Times New Roman" w:hAnsi="Times New Roman" w:cs="Times New Roman"/>
          <w:sz w:val="24"/>
          <w:szCs w:val="24"/>
        </w:rPr>
        <w:t xml:space="preserve">. Fish with </w:t>
      </w:r>
      <m:oMath>
        <m:r>
          <m:rPr>
            <m:sty m:val="p"/>
          </m:rPr>
          <w:rPr>
            <w:rFonts w:ascii="Cambria Math" w:hAnsi="Cambria Math" w:cs="Times New Roman"/>
            <w:sz w:val="24"/>
            <w:szCs w:val="24"/>
          </w:rPr>
          <m:t>Δ</m:t>
        </m:r>
        <m:r>
          <w:rPr>
            <w:rFonts w:ascii="Cambria Math" w:hAnsi="Cambria Math" w:cs="Times New Roman"/>
            <w:sz w:val="24"/>
            <w:szCs w:val="24"/>
          </w:rPr>
          <m:t>t</m:t>
        </m:r>
      </m:oMath>
      <w:r w:rsidRPr="00046C8F">
        <w:rPr>
          <w:rFonts w:ascii="Times New Roman" w:hAnsi="Times New Roman" w:cs="Times New Roman"/>
          <w:bCs/>
          <w:sz w:val="24"/>
          <w:szCs w:val="24"/>
        </w:rPr>
        <w:t xml:space="preserve"> less than 60 days </w:t>
      </w:r>
      <w:r w:rsidRPr="00046C8F">
        <w:rPr>
          <w:rFonts w:ascii="Times New Roman" w:hAnsi="Times New Roman" w:cs="Times New Roman"/>
          <w:sz w:val="24"/>
          <w:szCs w:val="24"/>
        </w:rPr>
        <w:t xml:space="preserve">were excluded from the dataset. </w:t>
      </w:r>
      <w:commentRangeEnd w:id="35"/>
      <w:r w:rsidR="00A7367F">
        <w:rPr>
          <w:rStyle w:val="CommentReference"/>
        </w:rPr>
        <w:commentReference w:id="35"/>
      </w:r>
      <w:commentRangeEnd w:id="36"/>
      <w:r w:rsidR="00674FE7">
        <w:rPr>
          <w:rStyle w:val="CommentReference"/>
        </w:rPr>
        <w:commentReference w:id="36"/>
      </w:r>
    </w:p>
    <w:p w14:paraId="19E562AA" w14:textId="77777777" w:rsidR="008C372D" w:rsidRPr="00046C8F" w:rsidRDefault="008C372D" w:rsidP="008C372D">
      <w:pPr>
        <w:spacing w:line="480" w:lineRule="auto"/>
        <w:rPr>
          <w:rFonts w:ascii="Times New Roman" w:hAnsi="Times New Roman" w:cs="Times New Roman"/>
          <w:sz w:val="24"/>
          <w:szCs w:val="24"/>
        </w:rPr>
      </w:pPr>
    </w:p>
    <w:p w14:paraId="1006C1D8"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Parameter Estimation from Tagging Data</w:t>
      </w:r>
      <w:r>
        <w:rPr>
          <w:rFonts w:ascii="Times New Roman" w:hAnsi="Times New Roman" w:cs="Times New Roman"/>
          <w:i/>
          <w:sz w:val="24"/>
          <w:szCs w:val="24"/>
        </w:rPr>
        <w:t xml:space="preserve">: </w:t>
      </w:r>
      <w:r w:rsidRPr="00046C8F">
        <w:rPr>
          <w:rFonts w:ascii="Times New Roman" w:hAnsi="Times New Roman" w:cs="Times New Roman"/>
          <w:i/>
          <w:sz w:val="24"/>
          <w:szCs w:val="24"/>
        </w:rPr>
        <w:t xml:space="preserve">Bayesian Approach </w:t>
      </w:r>
    </w:p>
    <w:p w14:paraId="6E4723C7"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Growth parameters were estimated for the </w:t>
      </w:r>
      <w:r w:rsidRPr="004C5E05">
        <w:rPr>
          <w:rFonts w:ascii="Times New Roman" w:hAnsi="Times New Roman" w:cs="Times New Roman"/>
          <w:i/>
          <w:sz w:val="24"/>
          <w:szCs w:val="24"/>
        </w:rPr>
        <w:t>P. filamentosus</w:t>
      </w:r>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tagging data following the Bayesian methodology of Zhang et al. (2009)</w:t>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This approach uses a Fabens version of the von Bertalanffy </w:t>
      </w:r>
      <w:r w:rsidRPr="00046C8F">
        <w:rPr>
          <w:rFonts w:ascii="Times New Roman" w:hAnsi="Times New Roman" w:cs="Times New Roman"/>
          <w:sz w:val="24"/>
          <w:szCs w:val="24"/>
        </w:rPr>
        <w:lastRenderedPageBreak/>
        <w:t>growth curve but allows the parameters to vary among individuals. Hence the length upon recapture is expressed as:</w:t>
      </w:r>
    </w:p>
    <w:p w14:paraId="3A347EDB" w14:textId="16FC2562" w:rsidR="008C372D" w:rsidRPr="00046C8F" w:rsidRDefault="008C372D" w:rsidP="008C372D">
      <w:pPr>
        <w:spacing w:line="480" w:lineRule="auto"/>
        <w:rPr>
          <w:rFonts w:ascii="Times New Roman" w:hAnsi="Times New Roman" w:cs="Times New Roman"/>
          <w:sz w:val="24"/>
          <w:szCs w:val="24"/>
        </w:rPr>
      </w:pPr>
      <m:oMathPara>
        <m:oMath>
          <m:r>
            <w:rPr>
              <w:rFonts w:ascii="Cambria Math" w:hAnsi="Cambria Math" w:cs="Times New Roman"/>
              <w:sz w:val="24"/>
              <w:szCs w:val="24"/>
            </w:rPr>
            <m:t xml:space="preserve">(E1)  </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i,j</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e>
              </m:d>
            </m:sup>
          </m:sSup>
          <m:r>
            <w:rPr>
              <w:rFonts w:ascii="Cambria Math" w:hAnsi="Cambria Math" w:cs="Times New Roman"/>
              <w:sz w:val="24"/>
              <w:szCs w:val="24"/>
            </w:rPr>
            <m:t>)</m:t>
          </m:r>
        </m:oMath>
      </m:oMathPara>
    </w:p>
    <w:p w14:paraId="0AF37140" w14:textId="6A63A526"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This is parameterized such that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i,j</m:t>
            </m:r>
          </m:sub>
        </m:sSub>
      </m:oMath>
      <w:r w:rsidRPr="00046C8F">
        <w:rPr>
          <w:rFonts w:ascii="Times New Roman" w:hAnsi="Times New Roman" w:cs="Times New Roman"/>
          <w:sz w:val="24"/>
          <w:szCs w:val="24"/>
        </w:rPr>
        <w:t xml:space="preserve"> is the length of individual </w:t>
      </w:r>
      <w:proofErr w:type="spellStart"/>
      <w:r w:rsidRPr="00046C8F">
        <w:rPr>
          <w:rFonts w:ascii="Times New Roman" w:hAnsi="Times New Roman" w:cs="Times New Roman"/>
          <w:i/>
          <w:sz w:val="24"/>
          <w:szCs w:val="24"/>
        </w:rPr>
        <w:t>i</w:t>
      </w:r>
      <w:proofErr w:type="spellEnd"/>
      <w:r w:rsidRPr="00046C8F">
        <w:rPr>
          <w:rFonts w:ascii="Times New Roman" w:hAnsi="Times New Roman" w:cs="Times New Roman"/>
          <w:sz w:val="24"/>
          <w:szCs w:val="24"/>
        </w:rPr>
        <w:t xml:space="preserve"> for the</w:t>
      </w:r>
      <w:r w:rsidRPr="00046C8F">
        <w:rPr>
          <w:rFonts w:ascii="Times New Roman" w:hAnsi="Times New Roman" w:cs="Times New Roman"/>
          <w:i/>
          <w:sz w:val="24"/>
          <w:szCs w:val="24"/>
        </w:rPr>
        <w:t xml:space="preserve"> </w:t>
      </w:r>
      <w:proofErr w:type="spellStart"/>
      <w:r w:rsidRPr="00046C8F">
        <w:rPr>
          <w:rFonts w:ascii="Times New Roman" w:hAnsi="Times New Roman" w:cs="Times New Roman"/>
          <w:i/>
          <w:sz w:val="24"/>
          <w:szCs w:val="24"/>
        </w:rPr>
        <w:t>jth</w:t>
      </w:r>
      <w:proofErr w:type="spellEnd"/>
      <w:r w:rsidRPr="00046C8F">
        <w:rPr>
          <w:rFonts w:ascii="Times New Roman" w:hAnsi="Times New Roman" w:cs="Times New Roman"/>
          <w:sz w:val="24"/>
          <w:szCs w:val="24"/>
        </w:rPr>
        <w:t xml:space="preserve"> recapture,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oMath>
      <w:r w:rsidRPr="00046C8F">
        <w:rPr>
          <w:rFonts w:ascii="Times New Roman" w:hAnsi="Times New Roman" w:cs="Times New Roman"/>
          <w:sz w:val="24"/>
          <w:szCs w:val="24"/>
        </w:rPr>
        <w:t xml:space="preserve"> is the time-at-liberty for individual </w:t>
      </w:r>
      <w:proofErr w:type="spellStart"/>
      <w:r w:rsidRPr="00046C8F">
        <w:rPr>
          <w:rFonts w:ascii="Times New Roman" w:hAnsi="Times New Roman" w:cs="Times New Roman"/>
          <w:i/>
          <w:sz w:val="24"/>
          <w:szCs w:val="24"/>
        </w:rPr>
        <w:t>i</w:t>
      </w:r>
      <w:proofErr w:type="spellEnd"/>
      <w:r w:rsidRPr="00046C8F">
        <w:rPr>
          <w:rFonts w:ascii="Times New Roman" w:hAnsi="Times New Roman" w:cs="Times New Roman"/>
          <w:sz w:val="24"/>
          <w:szCs w:val="24"/>
        </w:rPr>
        <w:t xml:space="preserve"> for the </w:t>
      </w:r>
      <w:proofErr w:type="spellStart"/>
      <w:r w:rsidRPr="00046C8F">
        <w:rPr>
          <w:rFonts w:ascii="Times New Roman" w:hAnsi="Times New Roman" w:cs="Times New Roman"/>
          <w:i/>
          <w:sz w:val="24"/>
          <w:szCs w:val="24"/>
        </w:rPr>
        <w:t>jth</w:t>
      </w:r>
      <w:proofErr w:type="spellEnd"/>
      <w:r w:rsidRPr="00046C8F">
        <w:rPr>
          <w:rFonts w:ascii="Times New Roman" w:hAnsi="Times New Roman" w:cs="Times New Roman"/>
          <w:sz w:val="24"/>
          <w:szCs w:val="24"/>
        </w:rPr>
        <w:t xml:space="preserve"> recapture,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is the relative age of individual </w:t>
      </w:r>
      <w:proofErr w:type="spellStart"/>
      <w:r w:rsidRPr="00046C8F">
        <w:rPr>
          <w:rFonts w:ascii="Times New Roman" w:hAnsi="Times New Roman" w:cs="Times New Roman"/>
          <w:i/>
          <w:sz w:val="24"/>
          <w:szCs w:val="24"/>
        </w:rPr>
        <w:t>i</w:t>
      </w:r>
      <w:proofErr w:type="spellEnd"/>
      <w:r w:rsidRPr="00046C8F">
        <w:rPr>
          <w:rFonts w:ascii="Times New Roman" w:hAnsi="Times New Roman" w:cs="Times New Roman"/>
          <w:sz w:val="24"/>
          <w:szCs w:val="24"/>
        </w:rPr>
        <w:t xml:space="preserve"> at tagging (age minus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are the von Bertalanffy growth parameters for the </w:t>
      </w:r>
      <w:proofErr w:type="spellStart"/>
      <w:r w:rsidRPr="00046C8F">
        <w:rPr>
          <w:rFonts w:ascii="Times New Roman" w:hAnsi="Times New Roman" w:cs="Times New Roman"/>
          <w:i/>
          <w:sz w:val="24"/>
          <w:szCs w:val="24"/>
        </w:rPr>
        <w:t>ith</w:t>
      </w:r>
      <w:proofErr w:type="spellEnd"/>
      <w:r w:rsidRPr="00046C8F">
        <w:rPr>
          <w:rFonts w:ascii="Times New Roman" w:hAnsi="Times New Roman" w:cs="Times New Roman"/>
          <w:sz w:val="24"/>
          <w:szCs w:val="24"/>
        </w:rPr>
        <w:t xml:space="preserve"> individual. These </w:t>
      </w:r>
      <w:ins w:id="37" w:author="Microsoft Office User" w:date="2019-05-30T13:04:00Z">
        <w:r w:rsidR="00A1180A">
          <w:rPr>
            <w:rFonts w:ascii="Times New Roman" w:hAnsi="Times New Roman" w:cs="Times New Roman"/>
            <w:sz w:val="24"/>
            <w:szCs w:val="24"/>
            <w:lang w:val="haw-US"/>
          </w:rPr>
          <w:t>i</w:t>
        </w:r>
        <w:proofErr w:type="spellStart"/>
        <w:r w:rsidR="00A1180A" w:rsidRPr="00046C8F">
          <w:rPr>
            <w:rFonts w:ascii="Times New Roman" w:hAnsi="Times New Roman" w:cs="Times New Roman"/>
            <w:sz w:val="24"/>
            <w:szCs w:val="24"/>
          </w:rPr>
          <w:t>ndividual</w:t>
        </w:r>
        <w:proofErr w:type="spellEnd"/>
        <w:r w:rsidR="00A1180A" w:rsidRPr="00046C8F">
          <w:rPr>
            <w:rFonts w:ascii="Times New Roman" w:hAnsi="Times New Roman" w:cs="Times New Roman"/>
            <w:sz w:val="24"/>
            <w:szCs w:val="24"/>
          </w:rPr>
          <w:t xml:space="preserve"> </w:t>
        </w:r>
      </w:ins>
      <w:r w:rsidRPr="00046C8F">
        <w:rPr>
          <w:rFonts w:ascii="Times New Roman" w:hAnsi="Times New Roman" w:cs="Times New Roman"/>
          <w:sz w:val="24"/>
          <w:szCs w:val="24"/>
        </w:rPr>
        <w:t xml:space="preserve">parameters were drawn from Gaussian distributions defining the population mean values for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Uninformative priors were used for all input parameters, using Gaussian, gamma, beta, and uniform distributions following the approach of Zhang et al. (2009). The </w:t>
      </w:r>
      <w:r>
        <w:rPr>
          <w:rFonts w:ascii="Times New Roman" w:hAnsi="Times New Roman" w:cs="Times New Roman"/>
          <w:sz w:val="24"/>
          <w:szCs w:val="24"/>
        </w:rPr>
        <w:t>JAGS</w:t>
      </w:r>
      <w:r w:rsidRPr="00046C8F">
        <w:rPr>
          <w:rFonts w:ascii="Times New Roman" w:hAnsi="Times New Roman" w:cs="Times New Roman"/>
          <w:sz w:val="24"/>
          <w:szCs w:val="24"/>
        </w:rPr>
        <w:t xml:space="preserve"> code for</w:t>
      </w:r>
      <w:r w:rsidR="00774E1E">
        <w:rPr>
          <w:rFonts w:ascii="Times New Roman" w:hAnsi="Times New Roman" w:cs="Times New Roman"/>
          <w:sz w:val="24"/>
          <w:szCs w:val="24"/>
        </w:rPr>
        <w:t xml:space="preserve"> specifying these parameters and</w:t>
      </w:r>
      <w:r w:rsidRPr="00046C8F">
        <w:rPr>
          <w:rFonts w:ascii="Times New Roman" w:hAnsi="Times New Roman" w:cs="Times New Roman"/>
          <w:sz w:val="24"/>
          <w:szCs w:val="24"/>
        </w:rPr>
        <w:t xml:space="preserve"> performing this analysis is </w:t>
      </w:r>
      <w:r>
        <w:rPr>
          <w:rFonts w:ascii="Times New Roman" w:hAnsi="Times New Roman" w:cs="Times New Roman"/>
          <w:sz w:val="24"/>
          <w:szCs w:val="24"/>
        </w:rPr>
        <w:t>provided</w:t>
      </w:r>
      <w:r w:rsidRPr="00046C8F">
        <w:rPr>
          <w:rFonts w:ascii="Times New Roman" w:hAnsi="Times New Roman" w:cs="Times New Roman"/>
          <w:sz w:val="24"/>
          <w:szCs w:val="24"/>
        </w:rPr>
        <w:t xml:space="preserve"> in Appendix 1.</w:t>
      </w:r>
    </w:p>
    <w:p w14:paraId="384C67FC" w14:textId="17C6D943"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ab/>
        <w:t xml:space="preserve">The model which allowed both the </w:t>
      </w:r>
      <m:oMath>
        <m:r>
          <w:rPr>
            <w:rFonts w:ascii="Cambria Math" w:hAnsi="Cambria Math" w:cs="Times New Roman"/>
            <w:sz w:val="24"/>
            <w:szCs w:val="24"/>
          </w:rPr>
          <m:t>K</m:t>
        </m:r>
      </m:oMath>
      <w:r w:rsidRPr="00046C8F">
        <w:rPr>
          <w:rFonts w:ascii="Times New Roman" w:hAnsi="Times New Roman" w:cs="Times New Roman"/>
          <w:sz w:val="24"/>
          <w:szCs w:val="24"/>
        </w:rPr>
        <w:t xml:space="preserve"> parameter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parameter to vary across individuals as described above is henceforth referred to as Model 1. Three additional models were run in modified versions of the </w:t>
      </w:r>
      <w:r>
        <w:rPr>
          <w:rFonts w:ascii="Times New Roman" w:hAnsi="Times New Roman" w:cs="Times New Roman"/>
          <w:sz w:val="24"/>
          <w:szCs w:val="24"/>
        </w:rPr>
        <w:t>JAGS</w:t>
      </w:r>
      <w:r w:rsidRPr="00046C8F">
        <w:rPr>
          <w:rFonts w:ascii="Times New Roman" w:hAnsi="Times New Roman" w:cs="Times New Roman"/>
          <w:sz w:val="24"/>
          <w:szCs w:val="24"/>
        </w:rPr>
        <w:t xml:space="preserve"> code. Model 2 use</w:t>
      </w:r>
      <w:r>
        <w:rPr>
          <w:rFonts w:ascii="Times New Roman" w:hAnsi="Times New Roman" w:cs="Times New Roman"/>
          <w:sz w:val="24"/>
          <w:szCs w:val="24"/>
        </w:rPr>
        <w:t>d</w:t>
      </w:r>
      <w:r w:rsidRPr="00046C8F">
        <w:rPr>
          <w:rFonts w:ascii="Times New Roman" w:hAnsi="Times New Roman" w:cs="Times New Roman"/>
          <w:sz w:val="24"/>
          <w:szCs w:val="24"/>
        </w:rPr>
        <w:t xml:space="preserve"> a fixed </w:t>
      </w:r>
      <m:oMath>
        <m:r>
          <w:rPr>
            <w:rFonts w:ascii="Cambria Math" w:hAnsi="Cambria Math" w:cs="Times New Roman"/>
            <w:sz w:val="24"/>
            <w:szCs w:val="24"/>
          </w:rPr>
          <m:t>K</m:t>
        </m:r>
      </m:oMath>
      <w:r w:rsidRPr="00046C8F">
        <w:rPr>
          <w:rFonts w:ascii="Times New Roman" w:hAnsi="Times New Roman" w:cs="Times New Roman"/>
          <w:sz w:val="24"/>
          <w:szCs w:val="24"/>
        </w:rPr>
        <w:t xml:space="preserve"> parameter while allowing the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parameter to vary across individuals. Model 3 use</w:t>
      </w:r>
      <w:r>
        <w:rPr>
          <w:rFonts w:ascii="Times New Roman" w:hAnsi="Times New Roman" w:cs="Times New Roman"/>
          <w:sz w:val="24"/>
          <w:szCs w:val="24"/>
        </w:rPr>
        <w:t>d</w:t>
      </w:r>
      <w:r w:rsidRPr="00046C8F">
        <w:rPr>
          <w:rFonts w:ascii="Times New Roman" w:hAnsi="Times New Roman" w:cs="Times New Roman"/>
          <w:sz w:val="24"/>
          <w:szCs w:val="24"/>
        </w:rPr>
        <w:t xml:space="preserve"> a fixed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parameter while allowing the </w:t>
      </w:r>
      <m:oMath>
        <m:r>
          <w:rPr>
            <w:rFonts w:ascii="Cambria Math" w:hAnsi="Cambria Math" w:cs="Times New Roman"/>
            <w:sz w:val="24"/>
            <w:szCs w:val="24"/>
          </w:rPr>
          <m:t>K</m:t>
        </m:r>
      </m:oMath>
      <w:r w:rsidRPr="00046C8F">
        <w:rPr>
          <w:rFonts w:ascii="Times New Roman" w:hAnsi="Times New Roman" w:cs="Times New Roman"/>
          <w:sz w:val="24"/>
          <w:szCs w:val="24"/>
        </w:rPr>
        <w:t xml:space="preserve"> parameter to vary across individuals. Lastly, Model 4 use</w:t>
      </w:r>
      <w:r>
        <w:rPr>
          <w:rFonts w:ascii="Times New Roman" w:hAnsi="Times New Roman" w:cs="Times New Roman"/>
          <w:sz w:val="24"/>
          <w:szCs w:val="24"/>
        </w:rPr>
        <w:t>d</w:t>
      </w:r>
      <w:r w:rsidRPr="00046C8F">
        <w:rPr>
          <w:rFonts w:ascii="Times New Roman" w:hAnsi="Times New Roman" w:cs="Times New Roman"/>
          <w:sz w:val="24"/>
          <w:szCs w:val="24"/>
        </w:rPr>
        <w:t xml:space="preserve"> both a fixed </w:t>
      </w:r>
      <m:oMath>
        <m:r>
          <w:rPr>
            <w:rFonts w:ascii="Cambria Math" w:hAnsi="Cambria Math" w:cs="Times New Roman"/>
            <w:sz w:val="24"/>
            <w:szCs w:val="24"/>
          </w:rPr>
          <m:t>K</m:t>
        </m:r>
      </m:oMath>
      <w:r w:rsidRPr="00046C8F">
        <w:rPr>
          <w:rFonts w:ascii="Times New Roman" w:hAnsi="Times New Roman" w:cs="Times New Roman"/>
          <w:sz w:val="24"/>
          <w:szCs w:val="24"/>
        </w:rPr>
        <w:t xml:space="preserve"> parameter and a fixed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parameter. </w:t>
      </w:r>
      <w:commentRangeStart w:id="38"/>
      <w:commentRangeStart w:id="39"/>
      <w:r w:rsidRPr="00046C8F">
        <w:rPr>
          <w:rFonts w:ascii="Times New Roman" w:hAnsi="Times New Roman" w:cs="Times New Roman"/>
          <w:sz w:val="24"/>
          <w:szCs w:val="24"/>
        </w:rPr>
        <w:t xml:space="preserve">The term “fixed” in this context does not imply a user-specified constant value, but instead refers to the value that is estimated by the Bayesian modeling approach from a single distribution used to represent the mean growth process across all individuals. </w:t>
      </w:r>
      <w:commentRangeEnd w:id="38"/>
      <w:r w:rsidR="00671515">
        <w:rPr>
          <w:rStyle w:val="CommentReference"/>
        </w:rPr>
        <w:commentReference w:id="38"/>
      </w:r>
      <w:commentRangeEnd w:id="39"/>
      <w:r w:rsidR="00005466">
        <w:rPr>
          <w:rStyle w:val="CommentReference"/>
        </w:rPr>
        <w:commentReference w:id="39"/>
      </w:r>
      <w:r w:rsidRPr="00046C8F">
        <w:rPr>
          <w:rFonts w:ascii="Times New Roman" w:hAnsi="Times New Roman" w:cs="Times New Roman"/>
          <w:sz w:val="24"/>
          <w:szCs w:val="24"/>
        </w:rPr>
        <w:t xml:space="preserve">Model 4 would </w:t>
      </w:r>
      <w:r w:rsidRPr="004C5E05">
        <w:rPr>
          <w:rFonts w:ascii="Times New Roman" w:hAnsi="Times New Roman" w:cs="Times New Roman"/>
          <w:i/>
          <w:sz w:val="24"/>
          <w:szCs w:val="24"/>
        </w:rPr>
        <w:t>a priori</w:t>
      </w:r>
      <w:r w:rsidRPr="00046C8F">
        <w:rPr>
          <w:rFonts w:ascii="Times New Roman" w:hAnsi="Times New Roman" w:cs="Times New Roman"/>
          <w:sz w:val="24"/>
          <w:szCs w:val="24"/>
        </w:rPr>
        <w:t xml:space="preserve"> be most similar to the Fabens approach, with both fixed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t>
      </w:r>
      <w:commentRangeStart w:id="40"/>
      <w:r w:rsidRPr="00046C8F">
        <w:rPr>
          <w:rFonts w:ascii="Times New Roman" w:hAnsi="Times New Roman" w:cs="Times New Roman"/>
          <w:sz w:val="24"/>
          <w:szCs w:val="24"/>
        </w:rPr>
        <w:t>but with the added feature of estimating ages at initial tagging</w:t>
      </w:r>
      <w:commentRangeEnd w:id="40"/>
      <w:r w:rsidR="00656313">
        <w:rPr>
          <w:rStyle w:val="CommentReference"/>
        </w:rPr>
        <w:commentReference w:id="40"/>
      </w:r>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i/>
          <w:sz w:val="24"/>
          <w:szCs w:val="24"/>
        </w:rPr>
        <w:t>,</w:t>
      </w:r>
      <w:r w:rsidRPr="00046C8F">
        <w:rPr>
          <w:rFonts w:ascii="Times New Roman" w:hAnsi="Times New Roman" w:cs="Times New Roman"/>
          <w:sz w:val="24"/>
          <w:szCs w:val="24"/>
        </w:rPr>
        <w:t xml:space="preserve"> within the Bayesian framework. Inclusion of the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 xml:space="preserve">term represents a significant improvement over prior methods by modeling growth as a function of age, rather than observed length, allowing growth </w:t>
      </w:r>
      <w:r w:rsidRPr="00046C8F">
        <w:rPr>
          <w:rFonts w:ascii="Times New Roman" w:hAnsi="Times New Roman" w:cs="Times New Roman"/>
          <w:sz w:val="24"/>
          <w:szCs w:val="24"/>
        </w:rPr>
        <w:lastRenderedPageBreak/>
        <w:t>parameters to be compared</w:t>
      </w:r>
      <w:r>
        <w:rPr>
          <w:rFonts w:ascii="Times New Roman" w:hAnsi="Times New Roman" w:cs="Times New Roman"/>
          <w:sz w:val="24"/>
          <w:szCs w:val="24"/>
        </w:rPr>
        <w:t xml:space="preserve"> between</w:t>
      </w:r>
      <w:r w:rsidRPr="00046C8F">
        <w:rPr>
          <w:rFonts w:ascii="Times New Roman" w:hAnsi="Times New Roman" w:cs="Times New Roman"/>
          <w:sz w:val="24"/>
          <w:szCs w:val="24"/>
        </w:rPr>
        <w:t xml:space="preserve"> models using tagging data and length-at-age methods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Sciences","id":"ITEM-1","issue":"2","issued":{"date-parts":[["1995"]]},"page":"252-259","title":"A maximum likelihood approach for estimating growth from tag–recapture data","type":"article-journal","volume":"52"},"uris":["http://www.mendeley.com/documents/?uuid=9fac4536-4cd4-414f-bc5a-6782fe45c3cb"]}],"mendeley":{"formattedCitation":"(Wang et al. 1995)","plainTextFormattedCitation":"(Wang et al. 1995)","previouslyFormattedCitation":"(Wang et al. 1995)"},"properties":{"noteIndex":0},"schema":"https://github.com/citation-style-language/schema/raw/master/csl-citation.json"}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(Wang et al. 1995)</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Model 1 is the presumptive best estimate for </w:t>
      </w:r>
      <w:r w:rsidRPr="004C5E05">
        <w:rPr>
          <w:rFonts w:ascii="Times New Roman" w:hAnsi="Times New Roman" w:cs="Times New Roman"/>
          <w:i/>
          <w:sz w:val="24"/>
          <w:szCs w:val="24"/>
        </w:rPr>
        <w:t>P. filamentosus</w:t>
      </w:r>
      <w:r w:rsidRPr="00046C8F">
        <w:rPr>
          <w:rFonts w:ascii="Times New Roman" w:hAnsi="Times New Roman" w:cs="Times New Roman"/>
          <w:sz w:val="24"/>
          <w:szCs w:val="24"/>
        </w:rPr>
        <w:t xml:space="preserve"> von Bertalanffy growth curve parameters, since it would allow the most flexible incorporation of individual variability in the parameter estimation process.</w:t>
      </w:r>
    </w:p>
    <w:p w14:paraId="296FFEA3" w14:textId="77777777" w:rsidR="00745419" w:rsidRDefault="008C372D" w:rsidP="008C372D">
      <w:pPr>
        <w:spacing w:line="480" w:lineRule="auto"/>
        <w:rPr>
          <w:ins w:id="41" w:author="Stephen Scherrer" w:date="2019-06-14T09:28:00Z"/>
          <w:rFonts w:ascii="Times New Roman" w:hAnsi="Times New Roman" w:cs="Times New Roman"/>
          <w:sz w:val="24"/>
          <w:szCs w:val="24"/>
        </w:rPr>
      </w:pPr>
      <w:r w:rsidRPr="00046C8F">
        <w:rPr>
          <w:rFonts w:ascii="Times New Roman" w:hAnsi="Times New Roman" w:cs="Times New Roman"/>
          <w:sz w:val="24"/>
          <w:szCs w:val="24"/>
        </w:rPr>
        <w:tab/>
        <w:t xml:space="preserve">For each Bayesian hierarchical model run, the first 10,000 samples from the posterior distribution were treated as burn-in and discarded from the Monte Carlo simulation. Every 50th sample from the following 500,000 samples (number kept = 10,000) was tabulated into the posterior distributions to reduce potential autocorrelation between sequential values or strings of values. The mean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values from the 10,000 kept samples were used as metrics of population mean values. Median values deviated from mean values by less than one half of 1 percent (</w:t>
      </w:r>
      <w:r w:rsidR="00F11515">
        <w:rPr>
          <w:rFonts w:ascii="Times New Roman" w:hAnsi="Times New Roman" w:cs="Times New Roman"/>
          <w:sz w:val="24"/>
          <w:szCs w:val="24"/>
        </w:rPr>
        <w:t>Table 3</w:t>
      </w:r>
      <w:r w:rsidRPr="00046C8F">
        <w:rPr>
          <w:rFonts w:ascii="Times New Roman" w:hAnsi="Times New Roman" w:cs="Times New Roman"/>
          <w:sz w:val="24"/>
          <w:szCs w:val="24"/>
        </w:rPr>
        <w:t xml:space="preserve">), indicative of symmetrical distributions easily characterized by any descriptor of value tendency (i.e., mean, median, or mode). The results from the Fabens (1965) approach fit using non-linear least squares provided estimates of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Pr>
          <w:rFonts w:ascii="Times New Roman" w:hAnsi="Times New Roman" w:cs="Times New Roman"/>
          <w:sz w:val="24"/>
          <w:szCs w:val="24"/>
        </w:rPr>
        <w:t xml:space="preserve"> (</w:t>
      </w:r>
      <w:r w:rsidR="00F11515">
        <w:rPr>
          <w:rFonts w:ascii="Times New Roman" w:hAnsi="Times New Roman" w:cs="Times New Roman"/>
          <w:sz w:val="24"/>
          <w:szCs w:val="24"/>
        </w:rPr>
        <w:t>Table 2</w:t>
      </w:r>
      <w:r w:rsidRPr="00046C8F">
        <w:rPr>
          <w:rFonts w:ascii="Times New Roman" w:hAnsi="Times New Roman" w:cs="Times New Roman"/>
          <w:sz w:val="24"/>
          <w:szCs w:val="24"/>
        </w:rPr>
        <w:t xml:space="preserve">), which were used as initial starting points in the Bayesian hierarchical approach. Two additional chains were run starting with initial values 50% lower and 100% higher than the initial estimates which resulted in nearly identical </w:t>
      </w:r>
      <w:r>
        <w:rPr>
          <w:rFonts w:ascii="Times New Roman" w:hAnsi="Times New Roman" w:cs="Times New Roman"/>
          <w:sz w:val="24"/>
          <w:szCs w:val="24"/>
        </w:rPr>
        <w:t xml:space="preserve">solutions as shown in </w:t>
      </w:r>
      <w:r w:rsidR="00F11515">
        <w:rPr>
          <w:rFonts w:ascii="Times New Roman" w:hAnsi="Times New Roman" w:cs="Times New Roman"/>
          <w:sz w:val="24"/>
          <w:szCs w:val="24"/>
        </w:rPr>
        <w:t>Table 3</w:t>
      </w:r>
      <w:r w:rsidRPr="00046C8F">
        <w:rPr>
          <w:rFonts w:ascii="Times New Roman" w:hAnsi="Times New Roman" w:cs="Times New Roman"/>
          <w:sz w:val="24"/>
          <w:szCs w:val="24"/>
        </w:rPr>
        <w:t xml:space="preserve">. Convergence was also ascertained by examination of the Gelman-Rubin statistic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{"citationItems":[{"id":"ITEM-1","itemData":{"DOI":"10.2307/2246093","ISBN":"08834237","ISSN":"08834237","abstract":"The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patients.","author":[{"dropping-particle":"","family":"Gelman","given":"Andrew","non-dropping-particle":"","parse-names":false,"suffix":""},{"dropping-particle":"","family":"Rubin","given":"Donald B","non-dropping-particle":"","parse-names":false,"suffix":""}],"container-title":"Statistical Science","id":"ITEM-1","issue":"4","issued":{"date-parts":[["1992"]]},"page":"457-472","title":"lnference from Iterative Simulation Using Multiple Sequences","type":"article-journal","volume":"7"},"uris":["http://www.mendeley.com/documents/?uuid=2fefba62-fe25-40bf-a086-be4cd3033d48"]}],"mendeley":{"formattedCitation":"(Gelman and Rubin 1992)","plainTextFormattedCitation":"(Gelman and Rubin 1992)","previouslyFormattedCitation":"(Gelman and Rubin 1992)"},"properties":{"noteIndex":0},"schema":"https://github.com/citation-style-language/schema/raw/master/csl-citation.json"}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(Gelman and Rubin 1992)</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p>
    <w:p w14:paraId="663E102D" w14:textId="522CC524" w:rsidR="008C372D" w:rsidRPr="00046C8F" w:rsidRDefault="00DE6A50" w:rsidP="008C372D">
      <w:pPr>
        <w:spacing w:line="480" w:lineRule="auto"/>
        <w:rPr>
          <w:rFonts w:ascii="Times New Roman" w:hAnsi="Times New Roman" w:cs="Times New Roman"/>
          <w:sz w:val="24"/>
          <w:szCs w:val="24"/>
        </w:rPr>
      </w:pPr>
      <w:ins w:id="42" w:author="Stephen Scherrer" w:date="2019-06-14T09:43:00Z">
        <w:r>
          <w:rPr>
            <w:rFonts w:ascii="Times New Roman" w:hAnsi="Times New Roman" w:cs="Times New Roman"/>
            <w:sz w:val="24"/>
            <w:szCs w:val="24"/>
          </w:rPr>
          <w:tab/>
        </w:r>
      </w:ins>
      <w:del w:id="43" w:author="Stephen Scherrer" w:date="2019-06-14T09:28:00Z">
        <w:r w:rsidR="008C372D" w:rsidRPr="00046C8F" w:rsidDel="00745419">
          <w:rPr>
            <w:rFonts w:ascii="Times New Roman" w:hAnsi="Times New Roman" w:cs="Times New Roman"/>
            <w:sz w:val="24"/>
            <w:szCs w:val="24"/>
          </w:rPr>
          <w:delText xml:space="preserve">The </w:delText>
        </w:r>
      </w:del>
      <w:ins w:id="44" w:author="Stephen Scherrer" w:date="2019-06-14T09:28:00Z">
        <w:r w:rsidR="00745419">
          <w:rPr>
            <w:rFonts w:ascii="Times New Roman" w:hAnsi="Times New Roman" w:cs="Times New Roman"/>
            <w:sz w:val="24"/>
            <w:szCs w:val="24"/>
          </w:rPr>
          <w:t xml:space="preserve">The fit of each model was assessed by calculating </w:t>
        </w:r>
      </w:ins>
      <w:ins w:id="45" w:author="Stephen Scherrer" w:date="2019-06-14T09:29:00Z">
        <w:r w:rsidR="00745419">
          <w:rPr>
            <w:rFonts w:ascii="Times New Roman" w:hAnsi="Times New Roman" w:cs="Times New Roman"/>
            <w:sz w:val="24"/>
            <w:szCs w:val="24"/>
          </w:rPr>
          <w:t>its</w:t>
        </w:r>
      </w:ins>
      <w:ins w:id="46" w:author="Stephen Scherrer" w:date="2019-06-14T09:28:00Z">
        <w:r w:rsidR="00745419">
          <w:rPr>
            <w:rFonts w:ascii="Times New Roman" w:hAnsi="Times New Roman" w:cs="Times New Roman"/>
            <w:sz w:val="24"/>
            <w:szCs w:val="24"/>
          </w:rPr>
          <w:t xml:space="preserve"> Bayesian p-value</w:t>
        </w:r>
      </w:ins>
      <w:ins w:id="47" w:author="Stephen Scherrer" w:date="2019-06-14T09:29:00Z">
        <w:r w:rsidR="00745419">
          <w:rPr>
            <w:rFonts w:ascii="Times New Roman" w:hAnsi="Times New Roman" w:cs="Times New Roman"/>
            <w:sz w:val="24"/>
            <w:szCs w:val="24"/>
          </w:rPr>
          <w:t xml:space="preserve"> </w:t>
        </w:r>
      </w:ins>
      <w:ins w:id="48" w:author="Stephen Scherrer" w:date="2019-06-14T09:30:00Z">
        <w:r w:rsidR="00745419">
          <w:rPr>
            <w:rFonts w:ascii="Times New Roman" w:hAnsi="Times New Roman" w:cs="Times New Roman"/>
            <w:sz w:val="24"/>
            <w:szCs w:val="24"/>
          </w:rPr>
          <w:t>(</w:t>
        </w:r>
        <w:proofErr w:type="spellStart"/>
        <w:r w:rsidR="00745419">
          <w:rPr>
            <w:rFonts w:ascii="Times New Roman" w:hAnsi="Times New Roman" w:cs="Times New Roman"/>
            <w:sz w:val="24"/>
            <w:szCs w:val="24"/>
          </w:rPr>
          <w:t>p</w:t>
        </w:r>
        <w:r w:rsidR="00745419">
          <w:rPr>
            <w:rFonts w:ascii="Times New Roman" w:hAnsi="Times New Roman" w:cs="Times New Roman"/>
            <w:sz w:val="24"/>
            <w:szCs w:val="24"/>
            <w:vertAlign w:val="subscript"/>
          </w:rPr>
          <w:t>B</w:t>
        </w:r>
        <w:proofErr w:type="spellEnd"/>
        <w:r w:rsidR="00745419">
          <w:rPr>
            <w:rFonts w:ascii="Times New Roman" w:hAnsi="Times New Roman" w:cs="Times New Roman"/>
            <w:sz w:val="24"/>
            <w:szCs w:val="24"/>
          </w:rPr>
          <w:t>)</w:t>
        </w:r>
      </w:ins>
      <w:ins w:id="49" w:author="Stephen Scherrer" w:date="2019-06-14T09:44:00Z">
        <w:r>
          <w:rPr>
            <w:rFonts w:ascii="Times New Roman" w:hAnsi="Times New Roman" w:cs="Times New Roman"/>
            <w:sz w:val="24"/>
            <w:szCs w:val="24"/>
          </w:rPr>
          <w:t xml:space="preserve"> </w:t>
        </w:r>
      </w:ins>
      <w:ins w:id="50" w:author="Stephen Scherrer" w:date="2019-06-14T09:45:00Z">
        <w:r>
          <w:rPr>
            <w:rFonts w:ascii="Times New Roman" w:hAnsi="Times New Roman" w:cs="Times New Roman"/>
            <w:sz w:val="24"/>
            <w:szCs w:val="24"/>
          </w:rPr>
          <w:t>from the posterior predictive distribution</w:t>
        </w:r>
        <w:r>
          <w:rPr>
            <w:rFonts w:ascii="Times New Roman" w:hAnsi="Times New Roman" w:cs="Times New Roman"/>
            <w:sz w:val="24"/>
            <w:szCs w:val="24"/>
          </w:rPr>
          <w:t xml:space="preserve"> </w:t>
        </w:r>
      </w:ins>
      <w:ins w:id="51" w:author="Stephen Scherrer" w:date="2019-06-14T09:44:00Z">
        <w:r>
          <w:rPr>
            <w:rFonts w:ascii="Times New Roman" w:hAnsi="Times New Roman" w:cs="Times New Roman"/>
            <w:sz w:val="24"/>
            <w:szCs w:val="24"/>
          </w:rPr>
          <w:t xml:space="preserve">and the </w:t>
        </w:r>
      </w:ins>
      <w:ins w:id="52" w:author="Stephen Scherrer" w:date="2019-06-14T09:46:00Z">
        <w:r>
          <w:rPr>
            <w:rFonts w:ascii="Times New Roman" w:hAnsi="Times New Roman" w:cs="Times New Roman"/>
            <w:sz w:val="24"/>
            <w:szCs w:val="24"/>
          </w:rPr>
          <w:t xml:space="preserve">best </w:t>
        </w:r>
      </w:ins>
      <w:ins w:id="53" w:author="Stephen Scherrer" w:date="2019-06-14T09:44:00Z">
        <w:r>
          <w:rPr>
            <w:rFonts w:ascii="Times New Roman" w:hAnsi="Times New Roman" w:cs="Times New Roman"/>
            <w:sz w:val="24"/>
            <w:szCs w:val="24"/>
          </w:rPr>
          <w:t xml:space="preserve">model was selected </w:t>
        </w:r>
      </w:ins>
      <w:ins w:id="54" w:author="Stephen Scherrer" w:date="2019-06-14T09:47:00Z">
        <w:r w:rsidR="009F33D7">
          <w:rPr>
            <w:rFonts w:ascii="Times New Roman" w:hAnsi="Times New Roman" w:cs="Times New Roman"/>
            <w:sz w:val="24"/>
            <w:szCs w:val="24"/>
          </w:rPr>
          <w:t>using the</w:t>
        </w:r>
      </w:ins>
      <w:ins w:id="55" w:author="Stephen Scherrer" w:date="2019-06-14T09:44:00Z">
        <w:r>
          <w:rPr>
            <w:rFonts w:ascii="Times New Roman" w:hAnsi="Times New Roman" w:cs="Times New Roman"/>
            <w:sz w:val="24"/>
            <w:szCs w:val="24"/>
          </w:rPr>
          <w:t xml:space="preserve"> DIC</w:t>
        </w:r>
      </w:ins>
      <w:ins w:id="56" w:author="Stephen Scherrer" w:date="2019-06-14T09:47:00Z">
        <w:r w:rsidR="009F33D7">
          <w:rPr>
            <w:rFonts w:ascii="Times New Roman" w:hAnsi="Times New Roman" w:cs="Times New Roman"/>
            <w:sz w:val="24"/>
            <w:szCs w:val="24"/>
          </w:rPr>
          <w:t xml:space="preserve"> criterion</w:t>
        </w:r>
      </w:ins>
      <w:ins w:id="57" w:author="Stephen Scherrer" w:date="2019-06-14T09:29:00Z">
        <w:r w:rsidR="00745419">
          <w:rPr>
            <w:rFonts w:ascii="Times New Roman" w:hAnsi="Times New Roman" w:cs="Times New Roman"/>
            <w:sz w:val="24"/>
            <w:szCs w:val="24"/>
          </w:rPr>
          <w:t xml:space="preserve">. </w:t>
        </w:r>
      </w:ins>
      <w:ins w:id="58" w:author="Stephen Scherrer" w:date="2019-06-14T09:30:00Z">
        <w:r w:rsidR="00745419">
          <w:rPr>
            <w:rFonts w:ascii="Times New Roman" w:hAnsi="Times New Roman" w:cs="Times New Roman"/>
            <w:sz w:val="24"/>
            <w:szCs w:val="24"/>
          </w:rPr>
          <w:t>Bayesian p-values</w:t>
        </w:r>
      </w:ins>
      <w:ins w:id="59" w:author="Stephen Scherrer" w:date="2019-06-14T09:33:00Z">
        <w:r w:rsidR="00745419">
          <w:rPr>
            <w:rFonts w:ascii="Times New Roman" w:hAnsi="Times New Roman" w:cs="Times New Roman"/>
            <w:sz w:val="24"/>
            <w:szCs w:val="24"/>
          </w:rPr>
          <w:t xml:space="preserve"> </w:t>
        </w:r>
      </w:ins>
      <w:ins w:id="60" w:author="Stephen Scherrer" w:date="2019-06-14T09:37:00Z">
        <w:r>
          <w:rPr>
            <w:rFonts w:ascii="Times New Roman" w:hAnsi="Times New Roman" w:cs="Times New Roman"/>
            <w:sz w:val="24"/>
            <w:szCs w:val="24"/>
          </w:rPr>
          <w:t>were of</w:t>
        </w:r>
      </w:ins>
      <w:ins w:id="61" w:author="Stephen Scherrer" w:date="2019-06-14T09:34:00Z">
        <w:r w:rsidR="00745419">
          <w:rPr>
            <w:rFonts w:ascii="Times New Roman" w:hAnsi="Times New Roman" w:cs="Times New Roman"/>
            <w:sz w:val="24"/>
            <w:szCs w:val="24"/>
          </w:rPr>
          <w:t xml:space="preserve"> </w:t>
        </w:r>
      </w:ins>
      <w:ins w:id="62" w:author="Stephen Scherrer" w:date="2019-06-14T09:38:00Z">
        <w:r>
          <w:rPr>
            <w:rFonts w:ascii="Times New Roman" w:hAnsi="Times New Roman" w:cs="Times New Roman"/>
            <w:sz w:val="24"/>
            <w:szCs w:val="24"/>
          </w:rPr>
          <w:t>data</w:t>
        </w:r>
      </w:ins>
      <w:ins w:id="63" w:author="Stephen Scherrer" w:date="2019-06-14T09:34:00Z">
        <w:r w:rsidR="00745419">
          <w:rPr>
            <w:rFonts w:ascii="Times New Roman" w:hAnsi="Times New Roman" w:cs="Times New Roman"/>
            <w:sz w:val="24"/>
            <w:szCs w:val="24"/>
          </w:rPr>
          <w:t xml:space="preserve"> simulated from model parameters </w:t>
        </w:r>
      </w:ins>
      <w:ins w:id="64" w:author="Stephen Scherrer" w:date="2019-06-14T09:38:00Z">
        <w:r>
          <w:rPr>
            <w:rFonts w:ascii="Times New Roman" w:hAnsi="Times New Roman" w:cs="Times New Roman"/>
            <w:sz w:val="24"/>
            <w:szCs w:val="24"/>
          </w:rPr>
          <w:t>and test whether simulated data is</w:t>
        </w:r>
      </w:ins>
      <w:ins w:id="65" w:author="Stephen Scherrer" w:date="2019-06-14T09:34:00Z">
        <w:r w:rsidR="00745419">
          <w:rPr>
            <w:rFonts w:ascii="Times New Roman" w:hAnsi="Times New Roman" w:cs="Times New Roman"/>
            <w:sz w:val="24"/>
            <w:szCs w:val="24"/>
          </w:rPr>
          <w:t xml:space="preserve"> </w:t>
        </w:r>
      </w:ins>
      <w:ins w:id="66" w:author="Stephen Scherrer" w:date="2019-06-14T09:35:00Z">
        <w:r w:rsidR="00745419">
          <w:rPr>
            <w:rFonts w:ascii="Times New Roman" w:hAnsi="Times New Roman" w:cs="Times New Roman"/>
            <w:sz w:val="24"/>
            <w:szCs w:val="24"/>
          </w:rPr>
          <w:t>more extreme than the observed data.</w:t>
        </w:r>
      </w:ins>
      <w:ins w:id="67" w:author="Stephen Scherrer" w:date="2019-06-14T09:34:00Z">
        <w:r w:rsidR="00745419">
          <w:rPr>
            <w:rFonts w:ascii="Times New Roman" w:hAnsi="Times New Roman" w:cs="Times New Roman"/>
            <w:sz w:val="24"/>
            <w:szCs w:val="24"/>
          </w:rPr>
          <w:t xml:space="preserve"> </w:t>
        </w:r>
      </w:ins>
      <w:ins w:id="68" w:author="Stephen Scherrer" w:date="2019-06-14T09:38:00Z">
        <w:r>
          <w:rPr>
            <w:rFonts w:ascii="Times New Roman" w:hAnsi="Times New Roman" w:cs="Times New Roman"/>
            <w:sz w:val="24"/>
            <w:szCs w:val="24"/>
          </w:rPr>
          <w:t xml:space="preserve">Bayesian P-values </w:t>
        </w:r>
      </w:ins>
      <w:ins w:id="69" w:author="Stephen Scherrer" w:date="2019-06-14T09:39:00Z">
        <w:r>
          <w:rPr>
            <w:rFonts w:ascii="Times New Roman" w:hAnsi="Times New Roman" w:cs="Times New Roman"/>
            <w:sz w:val="24"/>
            <w:szCs w:val="24"/>
          </w:rPr>
          <w:t xml:space="preserve">approaching 0.5 indicate the model is a good fit to the data, while extreme Bayesian p-values </w:t>
        </w:r>
      </w:ins>
      <w:ins w:id="70" w:author="Stephen Scherrer" w:date="2019-06-14T09:40:00Z">
        <w:r>
          <w:rPr>
            <w:rFonts w:ascii="Times New Roman" w:hAnsi="Times New Roman" w:cs="Times New Roman"/>
            <w:sz w:val="24"/>
            <w:szCs w:val="24"/>
          </w:rPr>
          <w:t>near 0 or 1 indicate that a given model does not adequately represent the data</w:t>
        </w:r>
      </w:ins>
      <w:ins w:id="71" w:author="Stephen Scherrer" w:date="2019-06-14T09:47:00Z">
        <w:r w:rsidR="009F33D7">
          <w:rPr>
            <w:rFonts w:ascii="Times New Roman" w:hAnsi="Times New Roman" w:cs="Times New Roman"/>
            <w:sz w:val="24"/>
            <w:szCs w:val="24"/>
          </w:rPr>
          <w:t xml:space="preserve"> </w:t>
        </w:r>
      </w:ins>
      <w:ins w:id="72" w:author="Stephen Scherrer" w:date="2019-06-14T09:51:00Z">
        <w:r w:rsidR="009F33D7">
          <w:rPr>
            <w:rFonts w:ascii="Times New Roman" w:hAnsi="Times New Roman" w:cs="Times New Roman"/>
            <w:sz w:val="24"/>
            <w:szCs w:val="24"/>
          </w:rPr>
          <w:fldChar w:fldCharType="begin" w:fldLock="1"/>
        </w:r>
      </w:ins>
      <w:r w:rsidR="009F33D7">
        <w:rPr>
          <w:rFonts w:ascii="Times New Roman" w:hAnsi="Times New Roman" w:cs="Times New Roman"/>
          <w:sz w:val="24"/>
          <w:szCs w:val="24"/>
        </w:rPr>
        <w:instrText>ADDIN CSL_CITATION {"citationItems":[{"id":"ITEM-1","itemData":{"author":[{"dropping-particle":"","family":"Meng","given":"Xiao-Li","non-dropping-particle":"","parse-names":false,"suffix":""}],"container-title":"The Annals of Statistics","id":"ITEM-1","issue":"3","issued":{"date-parts":[["1994"]]},"page":"1142-1160","title":"Posterior predictive p-values","type":"article-journal","volume":"22"},"uris":["http://www.mendeley.com/documents/?uuid=f7992a3c-6f7f-4868-9edd-a9e2de15eb2a"]}],"mendeley":{"formattedCitation":"(Meng 1994)","plainTextFormattedCitation":"(Meng 1994)"},"properties":{"noteIndex":0},"schema":"https://github.com/citation-style-language/schema/raw/master/csl-citation.json"}</w:instrText>
      </w:r>
      <w:r w:rsidR="009F33D7">
        <w:rPr>
          <w:rFonts w:ascii="Times New Roman" w:hAnsi="Times New Roman" w:cs="Times New Roman"/>
          <w:sz w:val="24"/>
          <w:szCs w:val="24"/>
        </w:rPr>
        <w:fldChar w:fldCharType="separate"/>
      </w:r>
      <w:r w:rsidR="009F33D7" w:rsidRPr="009F33D7">
        <w:rPr>
          <w:rFonts w:ascii="Times New Roman" w:hAnsi="Times New Roman" w:cs="Times New Roman"/>
          <w:noProof/>
          <w:sz w:val="24"/>
          <w:szCs w:val="24"/>
        </w:rPr>
        <w:t>(Meng 1994)</w:t>
      </w:r>
      <w:ins w:id="73" w:author="Stephen Scherrer" w:date="2019-06-14T09:51:00Z">
        <w:r w:rsidR="009F33D7">
          <w:rPr>
            <w:rFonts w:ascii="Times New Roman" w:hAnsi="Times New Roman" w:cs="Times New Roman"/>
            <w:sz w:val="24"/>
            <w:szCs w:val="24"/>
          </w:rPr>
          <w:fldChar w:fldCharType="end"/>
        </w:r>
      </w:ins>
      <w:ins w:id="74" w:author="Stephen Scherrer" w:date="2019-06-14T09:40:00Z">
        <w:r>
          <w:rPr>
            <w:rFonts w:ascii="Times New Roman" w:hAnsi="Times New Roman" w:cs="Times New Roman"/>
            <w:sz w:val="24"/>
            <w:szCs w:val="24"/>
          </w:rPr>
          <w:t xml:space="preserve">. </w:t>
        </w:r>
      </w:ins>
      <w:ins w:id="75" w:author="Stephen Scherrer" w:date="2019-06-14T09:39:00Z">
        <w:r>
          <w:rPr>
            <w:rFonts w:ascii="Times New Roman" w:hAnsi="Times New Roman" w:cs="Times New Roman"/>
            <w:sz w:val="24"/>
            <w:szCs w:val="24"/>
          </w:rPr>
          <w:t>C</w:t>
        </w:r>
      </w:ins>
      <w:del w:id="76" w:author="Stephen Scherrer" w:date="2019-06-14T09:39:00Z">
        <w:r w:rsidR="008C372D" w:rsidRPr="00046C8F" w:rsidDel="00DE6A50">
          <w:rPr>
            <w:rFonts w:ascii="Times New Roman" w:hAnsi="Times New Roman" w:cs="Times New Roman"/>
            <w:sz w:val="24"/>
            <w:szCs w:val="24"/>
          </w:rPr>
          <w:delText>c</w:delText>
        </w:r>
      </w:del>
      <w:r w:rsidR="008C372D" w:rsidRPr="00046C8F">
        <w:rPr>
          <w:rFonts w:ascii="Times New Roman" w:hAnsi="Times New Roman" w:cs="Times New Roman"/>
          <w:sz w:val="24"/>
          <w:szCs w:val="24"/>
        </w:rPr>
        <w:t>omparison</w:t>
      </w:r>
      <w:ins w:id="77" w:author="Stephen Scherrer" w:date="2019-06-14T09:39:00Z">
        <w:r>
          <w:rPr>
            <w:rFonts w:ascii="Times New Roman" w:hAnsi="Times New Roman" w:cs="Times New Roman"/>
            <w:sz w:val="24"/>
            <w:szCs w:val="24"/>
          </w:rPr>
          <w:t xml:space="preserve"> between</w:t>
        </w:r>
      </w:ins>
      <w:del w:id="78" w:author="Stephen Scherrer" w:date="2019-06-14T09:39:00Z">
        <w:r w:rsidR="008C372D" w:rsidRPr="00046C8F" w:rsidDel="00DE6A50">
          <w:rPr>
            <w:rFonts w:ascii="Times New Roman" w:hAnsi="Times New Roman" w:cs="Times New Roman"/>
            <w:sz w:val="24"/>
            <w:szCs w:val="24"/>
          </w:rPr>
          <w:delText>s of</w:delText>
        </w:r>
      </w:del>
      <w:r w:rsidR="008C372D" w:rsidRPr="00046C8F">
        <w:rPr>
          <w:rFonts w:ascii="Times New Roman" w:hAnsi="Times New Roman" w:cs="Times New Roman"/>
          <w:sz w:val="24"/>
          <w:szCs w:val="24"/>
        </w:rPr>
        <w:t xml:space="preserve"> </w:t>
      </w:r>
      <w:ins w:id="79" w:author="Stephen Scherrer" w:date="2019-06-14T09:39:00Z">
        <w:r>
          <w:rPr>
            <w:rFonts w:ascii="Times New Roman" w:hAnsi="Times New Roman" w:cs="Times New Roman"/>
            <w:sz w:val="24"/>
            <w:szCs w:val="24"/>
          </w:rPr>
          <w:t>m</w:t>
        </w:r>
      </w:ins>
      <w:del w:id="80" w:author="Stephen Scherrer" w:date="2019-06-14T09:39:00Z">
        <w:r w:rsidR="008C372D" w:rsidRPr="00046C8F" w:rsidDel="00DE6A50">
          <w:rPr>
            <w:rFonts w:ascii="Times New Roman" w:hAnsi="Times New Roman" w:cs="Times New Roman"/>
            <w:sz w:val="24"/>
            <w:szCs w:val="24"/>
          </w:rPr>
          <w:delText>M</w:delText>
        </w:r>
      </w:del>
      <w:r w:rsidR="008C372D" w:rsidRPr="00046C8F">
        <w:rPr>
          <w:rFonts w:ascii="Times New Roman" w:hAnsi="Times New Roman" w:cs="Times New Roman"/>
          <w:sz w:val="24"/>
          <w:szCs w:val="24"/>
        </w:rPr>
        <w:t xml:space="preserve">odels 1-4 </w:t>
      </w:r>
      <w:r w:rsidR="008C372D" w:rsidRPr="00046C8F">
        <w:rPr>
          <w:rFonts w:ascii="Times New Roman" w:hAnsi="Times New Roman" w:cs="Times New Roman"/>
          <w:sz w:val="24"/>
          <w:szCs w:val="24"/>
        </w:rPr>
        <w:lastRenderedPageBreak/>
        <w:t xml:space="preserve">were accomplished </w:t>
      </w:r>
      <w:del w:id="81" w:author="Stephen Scherrer" w:date="2019-06-14T09:54:00Z">
        <w:r w:rsidR="008C372D" w:rsidRPr="00046C8F" w:rsidDel="009F33D7">
          <w:rPr>
            <w:rFonts w:ascii="Times New Roman" w:hAnsi="Times New Roman" w:cs="Times New Roman"/>
            <w:sz w:val="24"/>
            <w:szCs w:val="24"/>
          </w:rPr>
          <w:delText xml:space="preserve">by </w:delText>
        </w:r>
      </w:del>
      <w:ins w:id="82" w:author="Stephen Scherrer" w:date="2019-06-14T09:54:00Z">
        <w:r w:rsidR="009F33D7">
          <w:rPr>
            <w:rFonts w:ascii="Times New Roman" w:hAnsi="Times New Roman" w:cs="Times New Roman"/>
            <w:sz w:val="24"/>
            <w:szCs w:val="24"/>
          </w:rPr>
          <w:t>using</w:t>
        </w:r>
      </w:ins>
      <w:ins w:id="83" w:author="Stephen Scherrer" w:date="2019-06-12T13:06:00Z">
        <w:r w:rsidR="00CA42A7">
          <w:rPr>
            <w:rFonts w:ascii="Times New Roman" w:hAnsi="Times New Roman" w:cs="Times New Roman"/>
            <w:sz w:val="24"/>
            <w:szCs w:val="24"/>
          </w:rPr>
          <w:t xml:space="preserve"> </w:t>
        </w:r>
        <w:bookmarkStart w:id="84" w:name="_GoBack"/>
        <w:bookmarkEnd w:id="84"/>
        <w:r w:rsidR="00CA42A7">
          <w:rPr>
            <w:rFonts w:ascii="Times New Roman" w:hAnsi="Times New Roman" w:cs="Times New Roman"/>
            <w:sz w:val="24"/>
            <w:szCs w:val="24"/>
          </w:rPr>
          <w:t>DIC</w:t>
        </w:r>
      </w:ins>
      <w:ins w:id="85" w:author="Stephen Scherrer" w:date="2019-06-14T09:31:00Z">
        <w:r w:rsidR="00745419">
          <w:rPr>
            <w:rFonts w:ascii="Times New Roman" w:hAnsi="Times New Roman" w:cs="Times New Roman"/>
            <w:sz w:val="24"/>
            <w:szCs w:val="24"/>
          </w:rPr>
          <w:t xml:space="preserve">. </w:t>
        </w:r>
      </w:ins>
      <w:ins w:id="86" w:author="Stephen Scherrer" w:date="2019-06-14T09:32:00Z">
        <w:r w:rsidR="00745419">
          <w:rPr>
            <w:rFonts w:ascii="Times New Roman" w:hAnsi="Times New Roman" w:cs="Times New Roman"/>
            <w:sz w:val="24"/>
            <w:szCs w:val="24"/>
          </w:rPr>
          <w:t xml:space="preserve">The </w:t>
        </w:r>
      </w:ins>
      <w:ins w:id="87" w:author="Stephen Scherrer" w:date="2019-06-14T09:33:00Z">
        <w:r w:rsidR="00745419">
          <w:rPr>
            <w:rFonts w:ascii="Times New Roman" w:hAnsi="Times New Roman" w:cs="Times New Roman"/>
            <w:sz w:val="24"/>
            <w:szCs w:val="24"/>
          </w:rPr>
          <w:t xml:space="preserve">model with the </w:t>
        </w:r>
      </w:ins>
      <w:ins w:id="88" w:author="Stephen Scherrer" w:date="2019-06-14T09:32:00Z">
        <w:r w:rsidR="00745419">
          <w:rPr>
            <w:rFonts w:ascii="Times New Roman" w:hAnsi="Times New Roman" w:cs="Times New Roman"/>
            <w:sz w:val="24"/>
            <w:szCs w:val="24"/>
          </w:rPr>
          <w:t>lowest DIC va</w:t>
        </w:r>
      </w:ins>
      <w:ins w:id="89" w:author="Stephen Scherrer" w:date="2019-06-14T09:33:00Z">
        <w:r w:rsidR="00745419">
          <w:rPr>
            <w:rFonts w:ascii="Times New Roman" w:hAnsi="Times New Roman" w:cs="Times New Roman"/>
            <w:sz w:val="24"/>
            <w:szCs w:val="24"/>
          </w:rPr>
          <w:t xml:space="preserve">lue </w:t>
        </w:r>
      </w:ins>
      <w:del w:id="90" w:author="Stephen Scherrer" w:date="2019-06-14T09:31:00Z">
        <w:r w:rsidR="008C372D" w:rsidRPr="00046C8F" w:rsidDel="00745419">
          <w:rPr>
            <w:rFonts w:ascii="Times New Roman" w:hAnsi="Times New Roman" w:cs="Times New Roman"/>
            <w:sz w:val="24"/>
            <w:szCs w:val="24"/>
          </w:rPr>
          <w:delText xml:space="preserve">examining the coefficients of variation of the von Bertalanffy growth parameters </w:delText>
        </w:r>
        <m:oMath>
          <m:r>
            <w:rPr>
              <w:rFonts w:ascii="Cambria Math" w:hAnsi="Cambria Math" w:cs="Times New Roman"/>
              <w:sz w:val="24"/>
              <w:szCs w:val="24"/>
            </w:rPr>
            <m:t>K</m:t>
          </m:r>
        </m:oMath>
        <w:r w:rsidR="008C372D" w:rsidRPr="00046C8F" w:rsidDel="00745419">
          <w:rPr>
            <w:rFonts w:ascii="Times New Roman" w:hAnsi="Times New Roman" w:cs="Times New Roman"/>
            <w:sz w:val="24"/>
            <w:szCs w:val="24"/>
          </w:rPr>
          <w:delText xml:space="preserve"> and </w:delTex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8C372D" w:rsidRPr="00046C8F" w:rsidDel="00745419">
          <w:rPr>
            <w:rFonts w:ascii="Times New Roman" w:hAnsi="Times New Roman" w:cs="Times New Roman"/>
            <w:sz w:val="24"/>
            <w:szCs w:val="24"/>
          </w:rPr>
          <w:delText xml:space="preserve"> for each of the Models 1-4. If the coefficient of variation for the parameter was relatively stable whether the parameter was allowed to be variable across individuals or fixed for the population, then it might be inferred that treating this parameter on an individual basis is not warranted. If the coefficient of variation for the parameter increased when the parameter distribution was fixed for the entire population, then it might be inferred that treating this parameter on an individual basis is necessary.</w:delText>
        </w:r>
      </w:del>
      <w:ins w:id="91" w:author="Stephen Scherrer" w:date="2019-06-14T09:55:00Z">
        <w:r w:rsidR="009F33D7">
          <w:rPr>
            <w:rFonts w:ascii="Times New Roman" w:hAnsi="Times New Roman" w:cs="Times New Roman"/>
            <w:sz w:val="24"/>
            <w:szCs w:val="24"/>
          </w:rPr>
          <w:t>was</w:t>
        </w:r>
      </w:ins>
      <w:ins w:id="92" w:author="Stephen Scherrer" w:date="2019-06-14T09:33:00Z">
        <w:r w:rsidR="00745419">
          <w:rPr>
            <w:rFonts w:ascii="Times New Roman" w:hAnsi="Times New Roman" w:cs="Times New Roman"/>
            <w:sz w:val="24"/>
            <w:szCs w:val="24"/>
          </w:rPr>
          <w:t xml:space="preserve"> the one that best fits the data </w:t>
        </w:r>
      </w:ins>
      <w:ins w:id="93" w:author="Stephen Scherrer" w:date="2019-06-14T09:55:00Z">
        <w:r w:rsidR="009F33D7">
          <w:rPr>
            <w:rFonts w:ascii="Times New Roman" w:hAnsi="Times New Roman" w:cs="Times New Roman"/>
            <w:sz w:val="24"/>
            <w:szCs w:val="24"/>
          </w:rPr>
          <w:t>with the fewest parameters</w:t>
        </w:r>
      </w:ins>
      <w:ins w:id="94" w:author="Stephen Scherrer" w:date="2019-06-14T09:33:00Z">
        <w:r w:rsidR="00745419">
          <w:rPr>
            <w:rFonts w:ascii="Times New Roman" w:hAnsi="Times New Roman" w:cs="Times New Roman"/>
            <w:sz w:val="24"/>
            <w:szCs w:val="24"/>
          </w:rPr>
          <w:t xml:space="preserve"> (CITE).</w:t>
        </w:r>
      </w:ins>
    </w:p>
    <w:p w14:paraId="75FF822F" w14:textId="77777777" w:rsidR="008C372D" w:rsidRPr="00046C8F" w:rsidRDefault="008C372D" w:rsidP="008C372D">
      <w:pPr>
        <w:spacing w:line="480" w:lineRule="auto"/>
        <w:rPr>
          <w:rFonts w:ascii="Times New Roman" w:hAnsi="Times New Roman" w:cs="Times New Roman"/>
          <w:sz w:val="24"/>
          <w:szCs w:val="24"/>
        </w:rPr>
      </w:pPr>
    </w:p>
    <w:p w14:paraId="66323E3B"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Parameter Estimation from Tagging Data</w:t>
      </w:r>
      <w:r>
        <w:rPr>
          <w:rFonts w:ascii="Times New Roman" w:hAnsi="Times New Roman" w:cs="Times New Roman"/>
          <w:i/>
          <w:sz w:val="24"/>
          <w:szCs w:val="24"/>
        </w:rPr>
        <w:t xml:space="preserve">: </w:t>
      </w:r>
      <w:r w:rsidRPr="00046C8F">
        <w:rPr>
          <w:rFonts w:ascii="Times New Roman" w:hAnsi="Times New Roman" w:cs="Times New Roman"/>
          <w:i/>
          <w:sz w:val="24"/>
          <w:szCs w:val="24"/>
        </w:rPr>
        <w:t>Maximum Likelihood Approach</w:t>
      </w:r>
    </w:p>
    <w:p w14:paraId="308A52B3" w14:textId="45B1904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Model 5 was fit using the maximum likelihood approach of </w:t>
      </w:r>
      <w:proofErr w:type="spellStart"/>
      <w:r w:rsidRPr="00046C8F">
        <w:rPr>
          <w:rFonts w:ascii="Times New Roman" w:hAnsi="Times New Roman" w:cs="Times New Roman"/>
          <w:sz w:val="24"/>
          <w:szCs w:val="24"/>
        </w:rPr>
        <w:t>Laslett</w:t>
      </w:r>
      <w:proofErr w:type="spellEnd"/>
      <w:r w:rsidRPr="00046C8F">
        <w:rPr>
          <w:rFonts w:ascii="Times New Roman" w:hAnsi="Times New Roman" w:cs="Times New Roman"/>
          <w:sz w:val="24"/>
          <w:szCs w:val="24"/>
        </w:rPr>
        <w:t xml:space="preserve">, Everson, &amp; </w:t>
      </w:r>
      <w:proofErr w:type="spellStart"/>
      <w:r w:rsidRPr="00046C8F">
        <w:rPr>
          <w:rFonts w:ascii="Times New Roman" w:hAnsi="Times New Roman" w:cs="Times New Roman"/>
          <w:sz w:val="24"/>
          <w:szCs w:val="24"/>
        </w:rPr>
        <w:t>Polacheck</w:t>
      </w:r>
      <w:proofErr w:type="spellEnd"/>
      <w:r w:rsidRPr="00046C8F">
        <w:rPr>
          <w:rFonts w:ascii="Times New Roman" w:hAnsi="Times New Roman" w:cs="Times New Roman"/>
          <w:sz w:val="24"/>
          <w:szCs w:val="24"/>
        </w:rPr>
        <w:t xml:space="preserve"> (2002) using Equation 2. </w:t>
      </w:r>
    </w:p>
    <w:p w14:paraId="45935AC5" w14:textId="77777777" w:rsidR="008C372D" w:rsidRPr="00046C8F" w:rsidRDefault="008C372D" w:rsidP="008C372D">
      <w:pPr>
        <w:spacing w:line="480" w:lineRule="auto"/>
        <w:rPr>
          <w:rFonts w:ascii="Times New Roman" w:hAnsi="Times New Roman" w:cs="Times New Roman"/>
          <w:sz w:val="24"/>
          <w:szCs w:val="24"/>
        </w:rPr>
      </w:pPr>
      <m:oMathPara>
        <m:oMath>
          <m:r>
            <w:rPr>
              <w:rFonts w:ascii="Cambria Math" w:hAnsi="Cambria Math" w:cs="Times New Roman"/>
              <w:sz w:val="24"/>
              <w:szCs w:val="24"/>
            </w:rPr>
            <m:t>(E2)</m:t>
          </m:r>
          <m:sSub>
            <m:sSubPr>
              <m:ctrlPr>
                <w:rPr>
                  <w:rFonts w:ascii="Cambria Math" w:hAnsi="Cambria Math" w:cs="Times New Roman"/>
                  <w:i/>
                  <w:sz w:val="24"/>
                  <w:szCs w:val="24"/>
                </w:rPr>
              </m:ctrlPr>
            </m:sSubPr>
            <m:e>
              <m:r>
                <w:rPr>
                  <w:rFonts w:ascii="Cambria Math" w:hAnsi="Cambria Math" w:cs="Times New Roman"/>
                  <w:sz w:val="24"/>
                  <w:szCs w:val="24"/>
                </w:rPr>
                <m:t xml:space="preserve">    l</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m:t>
                  </m:r>
                </m:sup>
              </m:sSup>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m:t>
              </m:r>
            </m:sub>
          </m:sSub>
          <m:r>
            <w:rPr>
              <w:rFonts w:ascii="Cambria Math" w:hAnsi="Cambria Math" w:cs="Times New Roman"/>
              <w:sz w:val="24"/>
              <w:szCs w:val="24"/>
            </w:rPr>
            <m:t xml:space="preserve"> </m:t>
          </m:r>
        </m:oMath>
      </m:oMathPara>
    </w:p>
    <w:p w14:paraId="410E04D1" w14:textId="77777777" w:rsidR="008C372D" w:rsidRPr="00046C8F" w:rsidRDefault="008C372D" w:rsidP="008C372D">
      <w:pPr>
        <w:spacing w:line="480" w:lineRule="auto"/>
        <w:rPr>
          <w:rFonts w:ascii="Times New Roman" w:hAnsi="Times New Roman" w:cs="Times New Roman"/>
          <w:sz w:val="24"/>
          <w:szCs w:val="24"/>
        </w:rPr>
      </w:pPr>
      <w:commentRangeStart w:id="95"/>
      <w:commentRangeStart w:id="96"/>
      <w:r w:rsidRPr="00046C8F">
        <w:rPr>
          <w:rFonts w:ascii="Times New Roman" w:hAnsi="Times New Roman" w:cs="Times New Roman"/>
          <w:sz w:val="24"/>
          <w:szCs w:val="24"/>
        </w:rPr>
        <w:t xml:space="preserve">This method derived growth parameters from the joint distribution of an individual’s length at tagging and recapture to estimate growth parameters. </w:t>
      </w:r>
      <w:commentRangeEnd w:id="95"/>
      <w:r w:rsidR="00295E6A">
        <w:rPr>
          <w:rStyle w:val="CommentReference"/>
        </w:rPr>
        <w:commentReference w:id="95"/>
      </w:r>
      <w:commentRangeEnd w:id="96"/>
      <w:r w:rsidR="0017421B">
        <w:rPr>
          <w:rStyle w:val="CommentReference"/>
        </w:rPr>
        <w:commentReference w:id="96"/>
      </w:r>
      <w:r w:rsidRPr="00046C8F">
        <w:rPr>
          <w:rFonts w:ascii="Times New Roman" w:hAnsi="Times New Roman" w:cs="Times New Roman"/>
          <w:sz w:val="24"/>
          <w:szCs w:val="24"/>
        </w:rPr>
        <w:t xml:space="preserve">This approach was most similar to model 2 of the Bayesian approach in that asymptotic length,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was treated as a normal random effect </w:t>
      </w:r>
      <m:oMath>
        <m:r>
          <w:rPr>
            <w:rFonts w:ascii="Cambria Math" w:hAnsi="Cambria Math" w:cs="Times New Roman"/>
            <w:sz w:val="24"/>
            <w:szCs w:val="24"/>
          </w:rPr>
          <m:t>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e>
        </m:d>
        <m:r>
          <w:rPr>
            <w:rFonts w:ascii="Cambria Math" w:hAnsi="Cambria Math" w:cs="Times New Roman"/>
            <w:sz w:val="24"/>
            <w:szCs w:val="24"/>
          </w:rPr>
          <m:t xml:space="preserve"> </m:t>
        </m:r>
      </m:oMath>
      <w:r w:rsidRPr="00046C8F">
        <w:rPr>
          <w:rFonts w:ascii="Times New Roman" w:hAnsi="Times New Roman" w:cs="Times New Roman"/>
          <w:sz w:val="24"/>
          <w:szCs w:val="24"/>
        </w:rPr>
        <w:t xml:space="preserve">while </w:t>
      </w:r>
      <m:oMath>
        <m:r>
          <w:rPr>
            <w:rFonts w:ascii="Cambria Math" w:hAnsi="Cambria Math" w:cs="Times New Roman"/>
            <w:sz w:val="24"/>
            <w:szCs w:val="24"/>
          </w:rPr>
          <m:t>K</m:t>
        </m:r>
      </m:oMath>
      <w:r w:rsidRPr="00046C8F">
        <w:rPr>
          <w:rFonts w:ascii="Times New Roman" w:hAnsi="Times New Roman" w:cs="Times New Roman"/>
          <w:sz w:val="24"/>
          <w:szCs w:val="24"/>
        </w:rPr>
        <w:t xml:space="preserve"> was treated as a fixed unknown parameter. The distribution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was treated as normal with a mean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and standard deviation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accounting for individual deviation from the population mean. Rather than using length increments to fit observed growth, a bivariate normal joint distribution of lengths recorded at marking and recapture was used to estimate each individual’s age at tagging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w:t>
      </w:r>
      <w:r>
        <w:rPr>
          <w:rFonts w:ascii="Times New Roman" w:hAnsi="Times New Roman" w:cs="Times New Roman"/>
          <w:sz w:val="24"/>
          <w:szCs w:val="24"/>
        </w:rPr>
        <w:t>T</w:t>
      </w:r>
      <w:r w:rsidRPr="00046C8F">
        <w:rPr>
          <w:rFonts w:ascii="Times New Roman" w:hAnsi="Times New Roman" w:cs="Times New Roman"/>
          <w:sz w:val="24"/>
          <w:szCs w:val="24"/>
        </w:rPr>
        <w:t xml:space="preserve">he distribution of individual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s </w:t>
      </w:r>
      <w:r>
        <w:rPr>
          <w:rFonts w:ascii="Times New Roman" w:hAnsi="Times New Roman" w:cs="Times New Roman"/>
          <w:sz w:val="24"/>
          <w:szCs w:val="24"/>
        </w:rPr>
        <w:t xml:space="preserve">is </w:t>
      </w:r>
      <m:oMath>
        <m:r>
          <w:rPr>
            <w:rFonts w:ascii="Cambria Math" w:hAnsi="Cambria Math" w:cs="Times New Roman"/>
            <w:sz w:val="24"/>
            <w:szCs w:val="24"/>
          </w:rPr>
          <m:t>A</m:t>
        </m:r>
      </m:oMath>
      <w:r w:rsidRPr="00046C8F">
        <w:rPr>
          <w:rFonts w:ascii="Times New Roman" w:hAnsi="Times New Roman" w:cs="Times New Roman"/>
          <w:sz w:val="24"/>
          <w:szCs w:val="24"/>
        </w:rPr>
        <w:t xml:space="preserve"> and is treated</w:t>
      </w:r>
      <w:r>
        <w:rPr>
          <w:rFonts w:ascii="Times New Roman" w:hAnsi="Times New Roman" w:cs="Times New Roman"/>
          <w:sz w:val="24"/>
          <w:szCs w:val="24"/>
        </w:rPr>
        <w:t xml:space="preserve"> as a</w:t>
      </w:r>
      <w:r w:rsidRPr="00046C8F">
        <w:rPr>
          <w:rFonts w:ascii="Times New Roman" w:hAnsi="Times New Roman" w:cs="Times New Roman"/>
          <w:sz w:val="24"/>
          <w:szCs w:val="24"/>
        </w:rPr>
        <w:t xml:space="preserve"> random effect with a lognormal distribution </w:t>
      </w:r>
      <m:oMath>
        <m:sSub>
          <m:sSubPr>
            <m:ctrlPr>
              <w:rPr>
                <w:rFonts w:ascii="Cambria Math" w:hAnsi="Cambria Math" w:cs="Times New Roman"/>
                <w:i/>
                <w:sz w:val="24"/>
                <w:szCs w:val="24"/>
              </w:rPr>
            </m:ctrlPr>
          </m:sSubPr>
          <m:e>
            <m:r>
              <w:rPr>
                <w:rFonts w:ascii="Cambria Math" w:hAnsi="Cambria Math" w:cs="Times New Roman"/>
                <w:sz w:val="24"/>
                <w:szCs w:val="24"/>
              </w:rPr>
              <m:t>L(μ</m:t>
            </m:r>
          </m:e>
          <m:sub>
            <m:r>
              <w:rPr>
                <w:rFonts w:ascii="Cambria Math" w:hAnsi="Cambria Math" w:cs="Times New Roman"/>
                <w:sz w:val="24"/>
                <w:szCs w:val="24"/>
              </w:rPr>
              <m:t>logA</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logA</m:t>
            </m:r>
          </m:sub>
          <m:sup>
            <m:r>
              <w:rPr>
                <w:rFonts w:ascii="Cambria Math" w:hAnsi="Cambria Math" w:cs="Times New Roman"/>
                <w:sz w:val="24"/>
                <w:szCs w:val="24"/>
              </w:rPr>
              <m:t>2</m:t>
            </m:r>
          </m:sup>
        </m:sSubSup>
        <m:r>
          <w:rPr>
            <w:rFonts w:ascii="Cambria Math" w:hAnsi="Cambria Math" w:cs="Times New Roman"/>
            <w:sz w:val="24"/>
            <w:szCs w:val="24"/>
          </w:rPr>
          <m:t>)</m:t>
        </m:r>
      </m:oMath>
      <w:r w:rsidRPr="00046C8F">
        <w:rPr>
          <w:rFonts w:ascii="Times New Roman" w:hAnsi="Times New Roman" w:cs="Times New Roman"/>
          <w:sz w:val="24"/>
          <w:szCs w:val="24"/>
        </w:rPr>
        <w:t xml:space="preserve">. Measurement error was also treated as a random normal distribution </w:t>
      </w:r>
      <m:oMath>
        <m:r>
          <w:rPr>
            <w:rFonts w:ascii="Cambria Math" w:hAnsi="Cambria Math" w:cs="Times New Roman"/>
            <w:sz w:val="24"/>
            <w:szCs w:val="24"/>
          </w:rPr>
          <m:t xml:space="preserve">N(0, </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oMath>
      <w:r w:rsidRPr="00046C8F">
        <w:rPr>
          <w:rFonts w:ascii="Times New Roman" w:hAnsi="Times New Roman" w:cs="Times New Roman"/>
          <w:sz w:val="24"/>
          <w:szCs w:val="24"/>
        </w:rPr>
        <w:t xml:space="preserve">. An unconditional joint density was then derived for each individual by integrating their individual joint distribution with respect to </w:t>
      </w:r>
      <m:oMath>
        <m:r>
          <w:rPr>
            <w:rFonts w:ascii="Cambria Math" w:hAnsi="Cambria Math" w:cs="Times New Roman"/>
            <w:sz w:val="24"/>
            <w:szCs w:val="24"/>
          </w:rPr>
          <m:t>a</m:t>
        </m:r>
      </m:oMath>
      <w:r w:rsidRPr="00046C8F">
        <w:rPr>
          <w:rFonts w:ascii="Times New Roman" w:hAnsi="Times New Roman" w:cs="Times New Roman"/>
          <w:sz w:val="24"/>
          <w:szCs w:val="24"/>
        </w:rPr>
        <w:t xml:space="preserve">. A detailed description of this process is described </w:t>
      </w:r>
      <w:r>
        <w:rPr>
          <w:rFonts w:ascii="Times New Roman" w:hAnsi="Times New Roman" w:cs="Times New Roman"/>
          <w:sz w:val="24"/>
          <w:szCs w:val="24"/>
        </w:rPr>
        <w:t>by</w:t>
      </w:r>
      <w:r w:rsidRPr="00046C8F">
        <w:rPr>
          <w:rFonts w:ascii="Times New Roman" w:hAnsi="Times New Roman" w:cs="Times New Roman"/>
          <w:sz w:val="24"/>
          <w:szCs w:val="24"/>
        </w:rPr>
        <w:t xml:space="preserve"> </w:t>
      </w:r>
      <w:proofErr w:type="spellStart"/>
      <w:r w:rsidRPr="00046C8F">
        <w:rPr>
          <w:rFonts w:ascii="Times New Roman" w:hAnsi="Times New Roman" w:cs="Times New Roman"/>
          <w:sz w:val="24"/>
          <w:szCs w:val="24"/>
        </w:rPr>
        <w:t>Laslett</w:t>
      </w:r>
      <w:proofErr w:type="spellEnd"/>
      <w:r w:rsidRPr="00046C8F">
        <w:rPr>
          <w:rFonts w:ascii="Times New Roman" w:hAnsi="Times New Roman" w:cs="Times New Roman"/>
          <w:sz w:val="24"/>
          <w:szCs w:val="24"/>
        </w:rPr>
        <w:t xml:space="preserve"> et. al.</w:t>
      </w:r>
      <w:r>
        <w:rPr>
          <w:rFonts w:ascii="Times New Roman" w:hAnsi="Times New Roman" w:cs="Times New Roman"/>
          <w:sz w:val="24"/>
          <w:szCs w:val="24"/>
        </w:rPr>
        <w:t xml:space="preserve"> (</w:t>
      </w:r>
      <w:r w:rsidRPr="00046C8F">
        <w:rPr>
          <w:rFonts w:ascii="Times New Roman" w:hAnsi="Times New Roman" w:cs="Times New Roman"/>
          <w:sz w:val="24"/>
          <w:szCs w:val="24"/>
        </w:rPr>
        <w:t>2002</w:t>
      </w:r>
      <w:r>
        <w:rPr>
          <w:rFonts w:ascii="Times New Roman" w:hAnsi="Times New Roman" w:cs="Times New Roman"/>
          <w:sz w:val="24"/>
          <w:szCs w:val="24"/>
        </w:rPr>
        <w:t>)</w:t>
      </w:r>
      <w:r w:rsidRPr="00046C8F">
        <w:rPr>
          <w:rFonts w:ascii="Times New Roman" w:hAnsi="Times New Roman" w:cs="Times New Roman"/>
          <w:sz w:val="24"/>
          <w:szCs w:val="24"/>
        </w:rPr>
        <w:t>.</w:t>
      </w:r>
    </w:p>
    <w:p w14:paraId="51DBAA2E"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Growth function parameters were estimated through minimizing of the negative log-likelihood function obtained by summing the unconditional joint density </w:t>
      </w:r>
      <m:oMath>
        <m:r>
          <m:rPr>
            <m:sty m:val="p"/>
          </m:rPr>
          <w:rPr>
            <w:rFonts w:ascii="Cambria Math" w:hAnsi="Cambria Math" w:cs="Times New Roman"/>
            <w:sz w:val="24"/>
            <w:szCs w:val="24"/>
          </w:rPr>
          <m:t>h</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 xml:space="preserve">1 </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e>
        </m:d>
      </m:oMath>
      <w:r w:rsidRPr="00046C8F">
        <w:rPr>
          <w:rFonts w:ascii="Times New Roman" w:hAnsi="Times New Roman" w:cs="Times New Roman"/>
          <w:sz w:val="24"/>
          <w:szCs w:val="24"/>
        </w:rPr>
        <w:t xml:space="preserve"> of each individual (E3). </w:t>
      </w:r>
    </w:p>
    <w:p w14:paraId="731C81E5" w14:textId="77777777" w:rsidR="008C372D" w:rsidRPr="00046C8F" w:rsidRDefault="0029182A"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E3</m:t>
              </m:r>
            </m:e>
          </m:d>
          <m: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p"/>
                </m:rPr>
                <w:rPr>
                  <w:rFonts w:ascii="Cambria Math" w:hAnsi="Cambria Math" w:cs="Times New Roman"/>
                  <w:sz w:val="24"/>
                  <w:szCs w:val="24"/>
                </w:rPr>
                <m:t>-ln⁡(λ</m:t>
              </m:r>
            </m:e>
            <m:sub>
              <m:r>
                <w:rPr>
                  <w:rFonts w:ascii="Cambria Math" w:hAnsi="Cambria Math" w:cs="Times New Roman"/>
                  <w:sz w:val="24"/>
                  <w:szCs w:val="24"/>
                </w:rPr>
                <m:t>1</m:t>
              </m:r>
            </m:sub>
          </m:sSub>
          <m:r>
            <w:rPr>
              <w:rFonts w:ascii="Cambria Math" w:hAnsi="Cambria Math" w:cs="Times New Roman"/>
              <w:sz w:val="24"/>
              <w:szCs w:val="24"/>
            </w:rPr>
            <m:t>)=</m:t>
          </m:r>
          <m:r>
            <m:rPr>
              <m:sty m:val="p"/>
            </m:rPr>
            <w:rPr>
              <w:rFonts w:ascii="Cambria Math" w:hAnsi="Cambria Math" w:cs="Times New Roman"/>
              <w:sz w:val="24"/>
              <w:szCs w:val="24"/>
            </w:rPr>
            <m:t>-⁡</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r>
                <m:rPr>
                  <m:sty m:val="p"/>
                </m:rPr>
                <w:rPr>
                  <w:rFonts w:ascii="Cambria Math" w:hAnsi="Cambria Math" w:cs="Times New Roman"/>
                  <w:sz w:val="24"/>
                  <w:szCs w:val="24"/>
                </w:rPr>
                <m:t>ln⁡h</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 xml:space="preserve">m,i </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e>
              </m:d>
            </m:e>
          </m:nary>
        </m:oMath>
      </m:oMathPara>
    </w:p>
    <w:p w14:paraId="27B03092" w14:textId="244E0C8E"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This approach was used to estimate</w:t>
      </w:r>
      <w:r>
        <w:rPr>
          <w:rFonts w:ascii="Times New Roman" w:hAnsi="Times New Roman" w:cs="Times New Roman"/>
          <w:sz w:val="24"/>
          <w:szCs w:val="24"/>
        </w:rPr>
        <w:t xml:space="preserve"> values of</w:t>
      </w:r>
      <w:r w:rsidRPr="00046C8F">
        <w:rPr>
          <w:rFonts w:ascii="Times New Roman" w:hAnsi="Times New Roman" w:cs="Times New Roman"/>
          <w:sz w:val="24"/>
          <w:szCs w:val="24"/>
        </w:rPr>
        <w:t xml:space="preserve"> the parameters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w:t>
      </w:r>
      <m:oMath>
        <m:r>
          <w:rPr>
            <w:rFonts w:ascii="Cambria Math" w:hAnsi="Cambria Math" w:cs="Times New Roman"/>
            <w:sz w:val="24"/>
            <w:szCs w:val="24"/>
          </w:rPr>
          <m:t>K</m:t>
        </m:r>
      </m:oMath>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r>
                  <w:rPr>
                    <w:rFonts w:ascii="Cambria Math" w:hAnsi="Cambria Math" w:cs="Times New Roman"/>
                    <w:sz w:val="24"/>
                    <w:szCs w:val="24"/>
                  </w:rPr>
                  <m:t>A</m:t>
                </m:r>
              </m:e>
            </m:func>
          </m:sub>
        </m:sSub>
      </m:oMath>
      <w:r w:rsidRPr="00046C8F">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logA</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and </w:t>
      </w:r>
      <m:oMath>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oMath>
      <w:r w:rsidRPr="00046C8F">
        <w:rPr>
          <w:rFonts w:ascii="Times New Roman" w:hAnsi="Times New Roman" w:cs="Times New Roman"/>
          <w:sz w:val="24"/>
          <w:szCs w:val="24"/>
        </w:rPr>
        <w:t>. Two-sided 95% confidence intervals (2.5%, Median, 97.5%) were then estimated from the distribution of each parameter following 10,000 successful bootstrap iterations</w:t>
      </w:r>
      <w:r>
        <w:rPr>
          <w:rFonts w:ascii="Times New Roman" w:hAnsi="Times New Roman" w:cs="Times New Roman"/>
          <w:sz w:val="24"/>
          <w:szCs w:val="24"/>
        </w:rPr>
        <w:t xml:space="preserve"> to obtain population parameters</w:t>
      </w:r>
      <w:r w:rsidRPr="00046C8F">
        <w:rPr>
          <w:rFonts w:ascii="Times New Roman" w:hAnsi="Times New Roman" w:cs="Times New Roman"/>
          <w:sz w:val="24"/>
          <w:szCs w:val="24"/>
        </w:rPr>
        <w:t xml:space="preserve">. For each </w:t>
      </w:r>
      <w:r>
        <w:rPr>
          <w:rFonts w:ascii="Times New Roman" w:hAnsi="Times New Roman" w:cs="Times New Roman"/>
          <w:sz w:val="24"/>
          <w:szCs w:val="24"/>
        </w:rPr>
        <w:t xml:space="preserve">bootstrap </w:t>
      </w:r>
      <w:r w:rsidRPr="00046C8F">
        <w:rPr>
          <w:rFonts w:ascii="Times New Roman" w:hAnsi="Times New Roman" w:cs="Times New Roman"/>
          <w:sz w:val="24"/>
          <w:szCs w:val="24"/>
        </w:rPr>
        <w:t xml:space="preserve">iteration, the model was refit </w:t>
      </w:r>
      <w:r>
        <w:rPr>
          <w:rFonts w:ascii="Times New Roman" w:hAnsi="Times New Roman" w:cs="Times New Roman"/>
          <w:sz w:val="24"/>
          <w:szCs w:val="24"/>
        </w:rPr>
        <w:t>on data randomly resampled from the original tagging data with replacement</w:t>
      </w:r>
      <w:r w:rsidRPr="00046C8F">
        <w:rPr>
          <w:rFonts w:ascii="Times New Roman" w:hAnsi="Times New Roman" w:cs="Times New Roman"/>
          <w:sz w:val="24"/>
          <w:szCs w:val="24"/>
        </w:rPr>
        <w:t xml:space="preserve">. </w:t>
      </w:r>
    </w:p>
    <w:p w14:paraId="2D44069D" w14:textId="77777777" w:rsidR="008C372D" w:rsidRPr="00046C8F" w:rsidRDefault="008C372D" w:rsidP="008C372D">
      <w:pPr>
        <w:spacing w:line="480" w:lineRule="auto"/>
        <w:rPr>
          <w:rFonts w:ascii="Times New Roman" w:hAnsi="Times New Roman" w:cs="Times New Roman"/>
          <w:sz w:val="24"/>
          <w:szCs w:val="24"/>
        </w:rPr>
      </w:pPr>
    </w:p>
    <w:p w14:paraId="25BE8A01"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Estimation of Integrative Growth Parameters using sources of growth data</w:t>
      </w:r>
    </w:p>
    <w:p w14:paraId="19C12175" w14:textId="21C7F1C1" w:rsidR="008C372D" w:rsidRDefault="008C372D" w:rsidP="008C372D">
      <w:pPr>
        <w:spacing w:line="480" w:lineRule="auto"/>
        <w:ind w:firstLine="720"/>
        <w:rPr>
          <w:rFonts w:ascii="Times New Roman" w:hAnsi="Times New Roman" w:cs="Times New Roman"/>
          <w:sz w:val="24"/>
          <w:szCs w:val="24"/>
        </w:rPr>
      </w:pPr>
      <w:commentRangeStart w:id="97"/>
      <w:commentRangeStart w:id="98"/>
      <w:r w:rsidRPr="00046C8F">
        <w:rPr>
          <w:rFonts w:ascii="Times New Roman" w:hAnsi="Times New Roman" w:cs="Times New Roman"/>
          <w:sz w:val="24"/>
          <w:szCs w:val="24"/>
        </w:rPr>
        <w:t xml:space="preserve">Datasets previously used to estimate regional growth for </w:t>
      </w:r>
      <w:r w:rsidRPr="00D621C7">
        <w:rPr>
          <w:rFonts w:ascii="Times New Roman" w:hAnsi="Times New Roman" w:cs="Times New Roman"/>
          <w:i/>
          <w:sz w:val="24"/>
          <w:szCs w:val="24"/>
        </w:rPr>
        <w:t>P. filamentosus</w:t>
      </w:r>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 xml:space="preserve">in the </w:t>
      </w:r>
      <w:r w:rsidR="00B45510">
        <w:rPr>
          <w:rFonts w:ascii="Times New Roman" w:hAnsi="Times New Roman" w:cs="Times New Roman"/>
          <w:sz w:val="24"/>
          <w:szCs w:val="24"/>
        </w:rPr>
        <w:t xml:space="preserve">MHI </w:t>
      </w:r>
      <w:r w:rsidRPr="00046C8F">
        <w:rPr>
          <w:rFonts w:ascii="Times New Roman" w:hAnsi="Times New Roman" w:cs="Times New Roman"/>
          <w:sz w:val="24"/>
          <w:szCs w:val="24"/>
        </w:rPr>
        <w:t xml:space="preserve">and </w:t>
      </w:r>
      <w:r w:rsidR="00B45510">
        <w:rPr>
          <w:rFonts w:ascii="Times New Roman" w:hAnsi="Times New Roman" w:cs="Times New Roman"/>
          <w:sz w:val="24"/>
          <w:szCs w:val="24"/>
        </w:rPr>
        <w:t xml:space="preserve">NWHI </w:t>
      </w:r>
      <w:r>
        <w:rPr>
          <w:rFonts w:ascii="Times New Roman" w:hAnsi="Times New Roman" w:cs="Times New Roman"/>
          <w:sz w:val="24"/>
          <w:szCs w:val="24"/>
        </w:rPr>
        <w:t xml:space="preserve">and our tagging data </w:t>
      </w:r>
      <w:r w:rsidR="00B45510">
        <w:rPr>
          <w:rFonts w:ascii="Times New Roman" w:hAnsi="Times New Roman" w:cs="Times New Roman"/>
          <w:sz w:val="24"/>
          <w:szCs w:val="24"/>
        </w:rPr>
        <w:t xml:space="preserve">exclusively </w:t>
      </w:r>
      <w:r>
        <w:rPr>
          <w:rFonts w:ascii="Times New Roman" w:hAnsi="Times New Roman" w:cs="Times New Roman"/>
          <w:sz w:val="24"/>
          <w:szCs w:val="24"/>
        </w:rPr>
        <w:t xml:space="preserve">from the </w:t>
      </w:r>
      <w:r w:rsidR="00B45510">
        <w:rPr>
          <w:rFonts w:ascii="Times New Roman" w:hAnsi="Times New Roman" w:cs="Times New Roman"/>
          <w:sz w:val="24"/>
          <w:szCs w:val="24"/>
        </w:rPr>
        <w:t>MHI</w:t>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were used to produce a single set of parameter estimates using a modified form of the integrated method proposed by </w:t>
      </w:r>
      <w:proofErr w:type="spellStart"/>
      <w:r w:rsidRPr="00046C8F">
        <w:rPr>
          <w:rFonts w:ascii="Times New Roman" w:hAnsi="Times New Roman" w:cs="Times New Roman"/>
          <w:sz w:val="24"/>
          <w:szCs w:val="24"/>
        </w:rPr>
        <w:t>Eveson</w:t>
      </w:r>
      <w:proofErr w:type="spellEnd"/>
      <w:r w:rsidRPr="00046C8F">
        <w:rPr>
          <w:rFonts w:ascii="Times New Roman" w:hAnsi="Times New Roman" w:cs="Times New Roman"/>
          <w:sz w:val="24"/>
          <w:szCs w:val="24"/>
        </w:rPr>
        <w:t xml:space="preserve">, </w:t>
      </w:r>
      <w:proofErr w:type="spellStart"/>
      <w:r w:rsidRPr="00046C8F">
        <w:rPr>
          <w:rFonts w:ascii="Times New Roman" w:hAnsi="Times New Roman" w:cs="Times New Roman"/>
          <w:sz w:val="24"/>
          <w:szCs w:val="24"/>
        </w:rPr>
        <w:t>Laslett</w:t>
      </w:r>
      <w:proofErr w:type="spellEnd"/>
      <w:r w:rsidRPr="00046C8F">
        <w:rPr>
          <w:rFonts w:ascii="Times New Roman" w:hAnsi="Times New Roman" w:cs="Times New Roman"/>
          <w:sz w:val="24"/>
          <w:szCs w:val="24"/>
        </w:rPr>
        <w:t xml:space="preserve">, </w:t>
      </w:r>
      <w:r>
        <w:rPr>
          <w:rFonts w:ascii="Times New Roman" w:hAnsi="Times New Roman" w:cs="Times New Roman"/>
          <w:sz w:val="24"/>
          <w:szCs w:val="24"/>
        </w:rPr>
        <w:t xml:space="preserve">and </w:t>
      </w:r>
      <w:proofErr w:type="spellStart"/>
      <w:r w:rsidRPr="00046C8F">
        <w:rPr>
          <w:rFonts w:ascii="Times New Roman" w:hAnsi="Times New Roman" w:cs="Times New Roman"/>
          <w:sz w:val="24"/>
          <w:szCs w:val="24"/>
        </w:rPr>
        <w:t>Polachek</w:t>
      </w:r>
      <w:proofErr w:type="spellEnd"/>
      <w:r w:rsidRPr="00046C8F">
        <w:rPr>
          <w:rFonts w:ascii="Times New Roman" w:hAnsi="Times New Roman" w:cs="Times New Roman"/>
          <w:sz w:val="24"/>
          <w:szCs w:val="24"/>
        </w:rPr>
        <w:t xml:space="preserve"> (2004). </w:t>
      </w:r>
      <w:commentRangeEnd w:id="97"/>
      <w:r w:rsidR="006D7BC4">
        <w:rPr>
          <w:rStyle w:val="CommentReference"/>
        </w:rPr>
        <w:commentReference w:id="97"/>
      </w:r>
      <w:commentRangeEnd w:id="98"/>
      <w:r w:rsidR="0017421B">
        <w:rPr>
          <w:rStyle w:val="CommentReference"/>
        </w:rPr>
        <w:commentReference w:id="98"/>
      </w:r>
      <w:r w:rsidRPr="00046C8F">
        <w:rPr>
          <w:rFonts w:ascii="Times New Roman" w:hAnsi="Times New Roman" w:cs="Times New Roman"/>
          <w:sz w:val="24"/>
          <w:szCs w:val="24"/>
        </w:rPr>
        <w:t>Additional datasets that were included represent both direct aging and length frequency approaches.</w:t>
      </w:r>
    </w:p>
    <w:p w14:paraId="212D37DC" w14:textId="77777777" w:rsidR="008C372D" w:rsidRPr="00046C8F" w:rsidRDefault="008C372D" w:rsidP="008C372D">
      <w:pPr>
        <w:spacing w:line="480" w:lineRule="auto"/>
        <w:ind w:firstLine="720"/>
        <w:rPr>
          <w:rFonts w:ascii="Times New Roman" w:hAnsi="Times New Roman" w:cs="Times New Roman"/>
          <w:sz w:val="24"/>
          <w:szCs w:val="24"/>
        </w:rPr>
      </w:pPr>
    </w:p>
    <w:p w14:paraId="5EC4A8CB" w14:textId="77777777" w:rsidR="008C372D" w:rsidRPr="00046C8F" w:rsidRDefault="008C372D" w:rsidP="008C372D">
      <w:pPr>
        <w:pStyle w:val="NoSpacing"/>
        <w:spacing w:line="480" w:lineRule="auto"/>
        <w:rPr>
          <w:rFonts w:ascii="Times New Roman" w:hAnsi="Times New Roman" w:cs="Times New Roman"/>
          <w:i/>
          <w:sz w:val="24"/>
          <w:szCs w:val="24"/>
        </w:rPr>
      </w:pPr>
      <w:r>
        <w:rPr>
          <w:rFonts w:ascii="Times New Roman" w:hAnsi="Times New Roman" w:cs="Times New Roman"/>
          <w:i/>
          <w:sz w:val="24"/>
          <w:szCs w:val="24"/>
        </w:rPr>
        <w:t xml:space="preserve">Parameter Estimation: </w:t>
      </w:r>
      <w:r w:rsidRPr="00046C8F">
        <w:rPr>
          <w:rFonts w:ascii="Times New Roman" w:hAnsi="Times New Roman" w:cs="Times New Roman"/>
          <w:i/>
          <w:sz w:val="24"/>
          <w:szCs w:val="24"/>
        </w:rPr>
        <w:t>Length Frequency Data</w:t>
      </w:r>
    </w:p>
    <w:p w14:paraId="398C6497" w14:textId="77777777" w:rsidR="008C372D" w:rsidRPr="00046C8F" w:rsidRDefault="008C372D" w:rsidP="008C372D">
      <w:pPr>
        <w:pStyle w:val="NoSpacing"/>
        <w:spacing w:line="480" w:lineRule="auto"/>
        <w:rPr>
          <w:rFonts w:ascii="Times New Roman" w:hAnsi="Times New Roman" w:cs="Times New Roman"/>
          <w:sz w:val="24"/>
          <w:szCs w:val="24"/>
        </w:rPr>
      </w:pPr>
      <w:r w:rsidRPr="00046C8F">
        <w:rPr>
          <w:rFonts w:ascii="Times New Roman" w:hAnsi="Times New Roman" w:cs="Times New Roman"/>
          <w:sz w:val="24"/>
          <w:szCs w:val="24"/>
        </w:rPr>
        <w:tab/>
        <w:t xml:space="preserve">Length frequency data consisted of the size distributions of juvenile </w:t>
      </w:r>
      <w:r w:rsidRPr="00D621C7">
        <w:rPr>
          <w:rFonts w:ascii="Times New Roman" w:hAnsi="Times New Roman" w:cs="Times New Roman"/>
          <w:i/>
          <w:sz w:val="24"/>
          <w:szCs w:val="24"/>
        </w:rPr>
        <w:t>P. filamentosus</w:t>
      </w:r>
      <w:r w:rsidRPr="00046C8F">
        <w:rPr>
          <w:rFonts w:ascii="Times New Roman" w:hAnsi="Times New Roman" w:cs="Times New Roman"/>
          <w:sz w:val="24"/>
          <w:szCs w:val="24"/>
        </w:rPr>
        <w:t xml:space="preserve"> sampled over 13 months between October 1989 and February 1991 reported by Moffitt and Parrish (1996). The reported fork length of captured fish was binned by 1 cm increments and presented in 13 histograms corresponding to each month of sampling. The number of </w:t>
      </w:r>
      <w:proofErr w:type="gramStart"/>
      <w:r w:rsidRPr="00046C8F">
        <w:rPr>
          <w:rFonts w:ascii="Times New Roman" w:hAnsi="Times New Roman" w:cs="Times New Roman"/>
          <w:sz w:val="24"/>
          <w:szCs w:val="24"/>
        </w:rPr>
        <w:t>fish</w:t>
      </w:r>
      <w:proofErr w:type="gramEnd"/>
      <w:r w:rsidRPr="00046C8F">
        <w:rPr>
          <w:rFonts w:ascii="Times New Roman" w:hAnsi="Times New Roman" w:cs="Times New Roman"/>
          <w:sz w:val="24"/>
          <w:szCs w:val="24"/>
        </w:rPr>
        <w:t xml:space="preserve"> of a given fork length captured during each mo</w:t>
      </w:r>
      <w:r>
        <w:rPr>
          <w:rFonts w:ascii="Times New Roman" w:hAnsi="Times New Roman" w:cs="Times New Roman"/>
          <w:sz w:val="24"/>
          <w:szCs w:val="24"/>
        </w:rPr>
        <w:t>n</w:t>
      </w:r>
      <w:r w:rsidRPr="00046C8F">
        <w:rPr>
          <w:rFonts w:ascii="Times New Roman" w:hAnsi="Times New Roman" w:cs="Times New Roman"/>
          <w:sz w:val="24"/>
          <w:szCs w:val="24"/>
        </w:rPr>
        <w:t xml:space="preserve">th of sampling was determined by overlaying a series of evenly spaced horizontal lines across the Y-axis of each histogram corresponding to the addition of a single fish. Using this method to </w:t>
      </w:r>
      <w:r>
        <w:rPr>
          <w:rFonts w:ascii="Times New Roman" w:hAnsi="Times New Roman" w:cs="Times New Roman"/>
          <w:sz w:val="24"/>
          <w:szCs w:val="24"/>
        </w:rPr>
        <w:t>reconstruct</w:t>
      </w:r>
      <w:r w:rsidRPr="00046C8F">
        <w:rPr>
          <w:rFonts w:ascii="Times New Roman" w:hAnsi="Times New Roman" w:cs="Times New Roman"/>
          <w:sz w:val="24"/>
          <w:szCs w:val="24"/>
        </w:rPr>
        <w:t xml:space="preserve"> monthly length frequency data resulted </w:t>
      </w:r>
      <w:r w:rsidRPr="00046C8F">
        <w:rPr>
          <w:rFonts w:ascii="Times New Roman" w:hAnsi="Times New Roman" w:cs="Times New Roman"/>
          <w:sz w:val="24"/>
          <w:szCs w:val="24"/>
        </w:rPr>
        <w:lastRenderedPageBreak/>
        <w:t>in a total count of 1,048</w:t>
      </w:r>
      <w:r>
        <w:rPr>
          <w:rFonts w:ascii="Times New Roman" w:hAnsi="Times New Roman" w:cs="Times New Roman"/>
          <w:sz w:val="24"/>
          <w:szCs w:val="24"/>
        </w:rPr>
        <w:t>,</w:t>
      </w:r>
      <w:r w:rsidRPr="00046C8F">
        <w:rPr>
          <w:rFonts w:ascii="Times New Roman" w:hAnsi="Times New Roman" w:cs="Times New Roman"/>
          <w:sz w:val="24"/>
          <w:szCs w:val="24"/>
        </w:rPr>
        <w:t xml:space="preserve"> individuals while in the original study report</w:t>
      </w:r>
      <w:r>
        <w:rPr>
          <w:rFonts w:ascii="Times New Roman" w:hAnsi="Times New Roman" w:cs="Times New Roman"/>
          <w:sz w:val="24"/>
          <w:szCs w:val="24"/>
        </w:rPr>
        <w:t>ed</w:t>
      </w:r>
      <w:r w:rsidRPr="00046C8F">
        <w:rPr>
          <w:rFonts w:ascii="Times New Roman" w:hAnsi="Times New Roman" w:cs="Times New Roman"/>
          <w:sz w:val="24"/>
          <w:szCs w:val="24"/>
        </w:rPr>
        <w:t xml:space="preserve"> 1,047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{"citationItems":[{"id":"ITEM-1","itemData":{"ISBN":"0030-8870","ISSN":"0030-8870","abstract":"Eteline snappers are an important component of commercial demersal fisheries in the central and western Pacific, but there is a substantial gap in the knowledge of their life histories, specifically the larval and juvenile stages. Juvenile pink snapper, Pristipomoides filamentosus (Valenciennes), ranging in size from 7 to 25 cm fork length, inhabit a nearly featureless plain offshore of Kane'ohe Bay, O'ahu, at depths of 65-100 m. Bottom samples and underwater video footage showed the bottom to be uniformly composed of fine, silty sand with little relief. Conductivity-temperature-depth data indicate that an internal tide brings cold water over the bottom on a tidal basis. Telemetric studies show that juveniles undergo small-scale crepuscular migrations from deeper daytime locations to shallower nighttime locations but move relatively little during day and night periods. Analysis of length frequency distributions obtained over a 17-month period resulted in an estimate of the von Bertalanffy growth constant (K) of 0.21 yr-1.","author":[{"dropping-particle":"","family":"Moffitt","given":"Robert B","non-dropping-particle":"","parse-names":false,"suffix":""},{"dropping-particle":"","family":"Parrish","given":"Frank A.","non-dropping-particle":"","parse-names":false,"suffix":""}],"container-title":"Pacific Science","id":"ITEM-1","issue":"4","issued":{"date-parts":[["1996"]]},"page":"371-381","title":"Habitat and life history of juvenile Hawaiian pink snapper, Pristipomoides filamentosus","type":"article-journal","volume":"50"},"uris":["http://www.mendeley.com/documents/?uuid=614669a4-439e-4cf1-abfd-c201a44e5091"]}],"mendeley":{"formattedCitation":"(Moffitt and Parrish 1996)","plainTextFormattedCitation":"(Moffitt and Parrish 1996)","previouslyFormattedCitation":"(Moffitt and Parrish 1996)"},"properties":{"noteIndex":0},"schema":"https://github.com/citation-style-language/schema/raw/master/csl-citation.json"}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(Moffitt and Parrish 1996)</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p>
    <w:p w14:paraId="59FBBD76"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The reconstructed length frequency data </w:t>
      </w:r>
      <w:r>
        <w:rPr>
          <w:rFonts w:ascii="Times New Roman" w:hAnsi="Times New Roman" w:cs="Times New Roman"/>
          <w:sz w:val="24"/>
          <w:szCs w:val="24"/>
        </w:rPr>
        <w:t>were</w:t>
      </w:r>
      <w:r w:rsidRPr="00046C8F">
        <w:rPr>
          <w:rFonts w:ascii="Times New Roman" w:hAnsi="Times New Roman" w:cs="Times New Roman"/>
          <w:sz w:val="24"/>
          <w:szCs w:val="24"/>
        </w:rPr>
        <w:t xml:space="preserve"> incorporated into integrative models using the two-step method described in </w:t>
      </w:r>
      <w:proofErr w:type="spellStart"/>
      <w:r w:rsidRPr="00046C8F">
        <w:rPr>
          <w:rFonts w:ascii="Times New Roman" w:hAnsi="Times New Roman" w:cs="Times New Roman"/>
          <w:sz w:val="24"/>
          <w:szCs w:val="24"/>
        </w:rPr>
        <w:t>Laslett</w:t>
      </w:r>
      <w:proofErr w:type="spellEnd"/>
      <w:r w:rsidRPr="00046C8F">
        <w:rPr>
          <w:rFonts w:ascii="Times New Roman" w:hAnsi="Times New Roman" w:cs="Times New Roman"/>
          <w:sz w:val="24"/>
          <w:szCs w:val="24"/>
        </w:rPr>
        <w:t xml:space="preserve"> et al 2004. During the first step, a Gaussian mixture model was fit using maximum likelihood and used to decompose the distribution of fork lengths from individuals sampled during discrete time periods for each cohort present in the data. This was accomplished using the </w:t>
      </w:r>
      <w:proofErr w:type="spellStart"/>
      <w:r w:rsidRPr="00046C8F">
        <w:rPr>
          <w:rFonts w:ascii="Times New Roman" w:hAnsi="Times New Roman" w:cs="Times New Roman"/>
          <w:sz w:val="24"/>
          <w:szCs w:val="24"/>
        </w:rPr>
        <w:t>normalmixEM</w:t>
      </w:r>
      <w:proofErr w:type="spellEnd"/>
      <w:r w:rsidRPr="00046C8F">
        <w:rPr>
          <w:rFonts w:ascii="Times New Roman" w:hAnsi="Times New Roman" w:cs="Times New Roman"/>
          <w:sz w:val="24"/>
          <w:szCs w:val="24"/>
        </w:rPr>
        <w:t xml:space="preserve"> function from the </w:t>
      </w:r>
      <w:proofErr w:type="spellStart"/>
      <w:r w:rsidRPr="00046C8F">
        <w:rPr>
          <w:rFonts w:ascii="Times New Roman" w:hAnsi="Times New Roman" w:cs="Times New Roman"/>
          <w:sz w:val="24"/>
          <w:szCs w:val="24"/>
        </w:rPr>
        <w:t>mixtools</w:t>
      </w:r>
      <w:proofErr w:type="spellEnd"/>
      <w:r w:rsidRPr="00046C8F">
        <w:rPr>
          <w:rFonts w:ascii="Times New Roman" w:hAnsi="Times New Roman" w:cs="Times New Roman"/>
          <w:sz w:val="24"/>
          <w:szCs w:val="24"/>
        </w:rPr>
        <w:t xml:space="preserve"> package in R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Benaglia","given":"Tatiana","non-dropping-particle":"","parse-names":false,"suffix":""},{"dropping-particle":"","family":"Chauveau","given":"Didier","non-dropping-particle":"","parse-names":false,"suffix":""},{"dropping-particle":"","family":"Hunter","given":"David R.","non-dropping-particle":"","parse-names":false,"suffix":""},{"dropping-particle":"","family":"Young","given":"Derek","non-dropping-particle":"","parse-names":false,"suffix":""}],"container-title":"Journal of Statistical Software","id":"ITEM-1","issue":"6","issued":{"date-parts":[["2009"]]},"page":"1-29","title":"Mixtools: An R package for analyzing finite mixture models","type":"article-journal","volume":"32"},"uris":["http://www.mendeley.com/documents/?uuid=a377b91e-b2b3-41df-9774-7de84a76f9c0"]}],"mendeley":{"formattedCitation":"(Benaglia et al. 2009)","plainTextFormattedCitation":"(Benaglia et al. 2009)","previouslyFormattedCitation":"(Benaglia et al. 2009)"},"properties":{"noteIndex":0},"schema":"https://github.com/citation-style-language/schema/raw/master/csl-citation.json"}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(Benaglia et al. 2009)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by constraining the mean of each distribution to the observed mode. A bimodal Gaussian mixture model was fit for the months of October-February, as the original study report</w:t>
      </w:r>
      <w:r>
        <w:rPr>
          <w:rFonts w:ascii="Times New Roman" w:hAnsi="Times New Roman" w:cs="Times New Roman"/>
          <w:sz w:val="24"/>
          <w:szCs w:val="24"/>
        </w:rPr>
        <w:t>ed that</w:t>
      </w:r>
      <w:r w:rsidRPr="00046C8F">
        <w:rPr>
          <w:rFonts w:ascii="Times New Roman" w:hAnsi="Times New Roman" w:cs="Times New Roman"/>
          <w:sz w:val="24"/>
          <w:szCs w:val="24"/>
        </w:rPr>
        <w:t xml:space="preserve"> two cohorts were present during </w:t>
      </w:r>
      <w:r>
        <w:rPr>
          <w:rFonts w:ascii="Times New Roman" w:hAnsi="Times New Roman" w:cs="Times New Roman"/>
          <w:sz w:val="24"/>
          <w:szCs w:val="24"/>
        </w:rPr>
        <w:t>this</w:t>
      </w:r>
      <w:r w:rsidRPr="00046C8F">
        <w:rPr>
          <w:rFonts w:ascii="Times New Roman" w:hAnsi="Times New Roman" w:cs="Times New Roman"/>
          <w:sz w:val="24"/>
          <w:szCs w:val="24"/>
        </w:rPr>
        <w:t xml:space="preserve"> period, while a single cohort was present the remainder of the year. The estimated mean fork length,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r>
          <w:rPr>
            <w:rFonts w:ascii="Cambria Math" w:hAnsi="Cambria Math" w:cs="Times New Roman"/>
            <w:sz w:val="24"/>
            <w:szCs w:val="24"/>
          </w:rPr>
          <m:t>,</m:t>
        </m:r>
      </m:oMath>
      <w:r w:rsidRPr="00046C8F">
        <w:rPr>
          <w:rFonts w:ascii="Times New Roman" w:hAnsi="Times New Roman" w:cs="Times New Roman"/>
          <w:sz w:val="24"/>
          <w:szCs w:val="24"/>
        </w:rPr>
        <w:t xml:space="preserve"> and standard error,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ijk</m:t>
            </m:r>
          </m:sub>
        </m:sSub>
      </m:oMath>
      <w:r w:rsidRPr="00046C8F">
        <w:rPr>
          <w:rFonts w:ascii="Times New Roman" w:hAnsi="Times New Roman" w:cs="Times New Roman"/>
          <w:sz w:val="24"/>
          <w:szCs w:val="24"/>
        </w:rPr>
        <w:t xml:space="preserve">, of each cohort during each sampling period was used to estimate growth parameters (E4). </w:t>
      </w:r>
    </w:p>
    <w:p w14:paraId="29A03215" w14:textId="77777777" w:rsidR="008C372D" w:rsidRPr="00046C8F" w:rsidRDefault="008C372D" w:rsidP="008C372D">
      <w:pPr>
        <w:spacing w:line="480" w:lineRule="auto"/>
        <w:ind w:firstLine="720"/>
        <w:rPr>
          <w:rFonts w:ascii="Times New Roman" w:hAnsi="Times New Roman" w:cs="Times New Roman"/>
          <w:sz w:val="24"/>
          <w:szCs w:val="24"/>
        </w:rPr>
      </w:pPr>
      <m:oMathPara>
        <m:oMath>
          <m:r>
            <w:rPr>
              <w:rFonts w:ascii="Cambria Math" w:hAnsi="Cambria Math" w:cs="Times New Roman"/>
              <w:sz w:val="24"/>
              <w:szCs w:val="24"/>
            </w:rPr>
            <m:t xml:space="preserve">(E4)     </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sz w:val="24"/>
                  <w:szCs w:val="24"/>
                </w:rPr>
              </m:ctrlPr>
            </m:dPr>
            <m:e>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ijk</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e>
                  </m:d>
                </m:sup>
              </m:sSup>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ijk</m:t>
              </m:r>
            </m:sub>
          </m:sSub>
          <m:r>
            <w:rPr>
              <w:rFonts w:ascii="Cambria Math" w:hAnsi="Cambria Math" w:cs="Times New Roman"/>
              <w:sz w:val="24"/>
              <w:szCs w:val="24"/>
            </w:rPr>
            <m:t xml:space="preserve"> </m:t>
          </m:r>
        </m:oMath>
      </m:oMathPara>
    </w:p>
    <w:p w14:paraId="01AE1DC9" w14:textId="15F6D88B"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With this model, </w:t>
      </w:r>
      <m:oMath>
        <m:r>
          <w:rPr>
            <w:rFonts w:ascii="Cambria Math" w:hAnsi="Cambria Math" w:cs="Times New Roman"/>
            <w:sz w:val="24"/>
            <w:szCs w:val="24"/>
          </w:rPr>
          <m:t>i, j,</m:t>
        </m:r>
      </m:oMath>
      <w:r w:rsidRPr="00046C8F">
        <w:rPr>
          <w:rFonts w:ascii="Times New Roman" w:hAnsi="Times New Roman" w:cs="Times New Roman"/>
          <w:sz w:val="24"/>
          <w:szCs w:val="24"/>
        </w:rPr>
        <w:t xml:space="preserve"> and </w:t>
      </w:r>
      <m:oMath>
        <m:r>
          <w:rPr>
            <w:rFonts w:ascii="Cambria Math" w:hAnsi="Cambria Math" w:cs="Times New Roman"/>
            <w:sz w:val="24"/>
            <w:szCs w:val="24"/>
          </w:rPr>
          <m:t>k</m:t>
        </m:r>
      </m:oMath>
      <w:r w:rsidRPr="00046C8F">
        <w:rPr>
          <w:rFonts w:ascii="Times New Roman" w:hAnsi="Times New Roman" w:cs="Times New Roman"/>
          <w:sz w:val="24"/>
          <w:szCs w:val="24"/>
        </w:rPr>
        <w:t xml:space="preserve"> reflect the fishing year, month, and age cohort, respectively. The estimated age of each cohort during a sampling period is denoted by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ijk</m:t>
            </m:r>
          </m:sub>
        </m:sSub>
      </m:oMath>
      <w:r w:rsidRPr="00046C8F">
        <w:rPr>
          <w:rFonts w:ascii="Times New Roman" w:hAnsi="Times New Roman" w:cs="Times New Roman"/>
          <w:sz w:val="24"/>
          <w:szCs w:val="24"/>
        </w:rPr>
        <w:t xml:space="preserve">. July is the month of peak spawning for </w:t>
      </w:r>
      <w:r w:rsidRPr="00D621C7">
        <w:rPr>
          <w:rFonts w:ascii="Times New Roman" w:hAnsi="Times New Roman" w:cs="Times New Roman"/>
          <w:i/>
          <w:sz w:val="24"/>
          <w:szCs w:val="24"/>
        </w:rPr>
        <w:t>P. filamentosus</w:t>
      </w:r>
      <w:r w:rsidRPr="00046C8F">
        <w:rPr>
          <w:rFonts w:ascii="Times New Roman" w:hAnsi="Times New Roman" w:cs="Times New Roman"/>
          <w:sz w:val="24"/>
          <w:szCs w:val="24"/>
        </w:rPr>
        <w:t xml:space="preserve"> </w:t>
      </w:r>
      <w:r w:rsidRPr="00046C8F">
        <w:rPr>
          <w:rFonts w:ascii="Times New Roman" w:hAnsi="Times New Roman" w:cs="Times New Roman"/>
          <w:sz w:val="24"/>
          <w:szCs w:val="24"/>
        </w:rPr>
        <w:fldChar w:fldCharType="begin" w:fldLock="1"/>
      </w:r>
      <w:r w:rsidR="00A046C1">
        <w:rPr>
          <w:rFonts w:ascii="Times New Roman" w:hAnsi="Times New Roman" w:cs="Times New Roman"/>
          <w:sz w:val="24"/>
          <w:szCs w:val="24"/>
        </w:rPr>
        <w:instrText>ADDIN CSL_CITATION {"citationItems":[{"id":"ITEM-1","itemData":{"DOI":"10.1071/MF17195","ISSN":"13231650","author":[{"dropping-particle":"","family":"Luers","given":"Meagan A","non-dropping-particle":"","parse-names":false,"suffix":""},{"dropping-particle":"","family":"DeMartini","given":"Edward E","non-dropping-particle":"","parse-names":false,"suffix":""},{"dropping-particle":"","family":"Humphreys","given":"Robert L. Jr.","non-dropping-particle":"","parse-names":false,"suffix":""}],"container-title":"Marine and Freshwater Research","id":"ITEM-1","issue":"2","issued":{"date-parts":[["2017"]]},"page":"325-335","title":"Seasonality, sex ratio, spawning frequency and sexual maturity of the opakapaka Pristipomoides filamentosus (Perciformes: Lutjanidae) from the Main Hawaiian Islands: fundamental input to size-at-retention regulations","type":"article-journal","volume":"69"},"uris":["http://www.mendeley.com/documents/?uuid=0eacc626-9372-4a59-9f8a-fa3117c846ca"]}],"mendeley":{"formattedCitation":"(Luers et al. 2017)","plainTextFormattedCitation":"(Luers et al. 2017)","previouslyFormattedCitation":"(Luers et al. 2017)"},"properties":{"noteIndex":0},"schema":"https://github.com/citation-style-language/schema/raw/master/csl-citation.json"}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(Luers et al. 2017)</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which resulted in age estimates</w:t>
      </w:r>
      <w:commentRangeStart w:id="99"/>
      <w:commentRangeStart w:id="100"/>
      <w:r w:rsidRPr="00046C8F">
        <w:rPr>
          <w:rFonts w:ascii="Times New Roman" w:hAnsi="Times New Roman" w:cs="Times New Roman"/>
          <w:sz w:val="24"/>
          <w:szCs w:val="24"/>
        </w:rPr>
        <w:t xml:space="preserve"> between 3 and 19 months. </w:t>
      </w:r>
      <w:commentRangeEnd w:id="99"/>
      <w:r w:rsidR="005D2228">
        <w:rPr>
          <w:rStyle w:val="CommentReference"/>
        </w:rPr>
        <w:commentReference w:id="99"/>
      </w:r>
      <w:commentRangeEnd w:id="100"/>
      <w:r w:rsidR="00DD21B0">
        <w:rPr>
          <w:rStyle w:val="CommentReference"/>
        </w:rPr>
        <w:commentReference w:id="100"/>
      </w:r>
      <w:r w:rsidRPr="00046C8F">
        <w:rPr>
          <w:rFonts w:ascii="Times New Roman" w:hAnsi="Times New Roman" w:cs="Times New Roman"/>
          <w:sz w:val="24"/>
          <w:szCs w:val="24"/>
        </w:rPr>
        <w:t xml:space="preserve">Sampling and residual model errors were described using random normal distributions </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ijk</m:t>
            </m:r>
          </m:sub>
        </m:sSub>
        <m:r>
          <w:rPr>
            <w:rFonts w:ascii="Cambria Math" w:hAnsi="Cambria Math" w:cs="Times New Roman"/>
            <w:sz w:val="24"/>
            <w:szCs w:val="24"/>
          </w:rPr>
          <m:t xml:space="preserve"> ~ N(0,</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ijk</m:t>
            </m:r>
          </m:sub>
          <m:sup>
            <m:r>
              <w:rPr>
                <w:rFonts w:ascii="Cambria Math" w:hAnsi="Cambria Math" w:cs="Times New Roman"/>
                <w:sz w:val="24"/>
                <w:szCs w:val="24"/>
              </w:rPr>
              <m:t>2</m:t>
            </m:r>
          </m:sup>
        </m:sSubSup>
        <m:r>
          <w:rPr>
            <w:rFonts w:ascii="Cambria Math" w:hAnsi="Cambria Math" w:cs="Times New Roman"/>
            <w:sz w:val="24"/>
            <w:szCs w:val="24"/>
          </w:rPr>
          <m:t xml:space="preserve">) </m:t>
        </m:r>
      </m:oMath>
      <w:r w:rsidRPr="00046C8F">
        <w:rPr>
          <w:rFonts w:ascii="Times New Roman"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ijk</m:t>
            </m:r>
          </m:sub>
        </m:sSub>
        <m:r>
          <w:rPr>
            <w:rFonts w:ascii="Cambria Math" w:hAnsi="Cambria Math" w:cs="Times New Roman"/>
            <w:sz w:val="24"/>
            <w:szCs w:val="24"/>
          </w:rPr>
          <m:t xml:space="preserve"> ~ N(0,</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ε</m:t>
            </m:r>
          </m:sub>
          <m:sup>
            <m:r>
              <w:rPr>
                <w:rFonts w:ascii="Cambria Math" w:hAnsi="Cambria Math" w:cs="Times New Roman"/>
                <w:sz w:val="24"/>
                <w:szCs w:val="24"/>
              </w:rPr>
              <m:t>2</m:t>
            </m:r>
          </m:sup>
        </m:sSubSup>
        <m:r>
          <w:rPr>
            <w:rFonts w:ascii="Cambria Math" w:hAnsi="Cambria Math" w:cs="Times New Roman"/>
            <w:sz w:val="24"/>
            <w:szCs w:val="24"/>
          </w:rPr>
          <m:t>)</m:t>
        </m:r>
      </m:oMath>
      <w:r w:rsidRPr="00046C8F">
        <w:rPr>
          <w:rFonts w:ascii="Times New Roman" w:hAnsi="Times New Roman" w:cs="Times New Roman"/>
          <w:sz w:val="24"/>
          <w:szCs w:val="24"/>
        </w:rPr>
        <w:t xml:space="preserve"> respectively. In contrast to tagging and direct aging components, there is a dearth of information available to estimate the variance component of asymptotic length,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r>
          <w:rPr>
            <w:rFonts w:ascii="Cambria Math" w:hAnsi="Cambria Math" w:cs="Times New Roman"/>
            <w:sz w:val="24"/>
            <w:szCs w:val="24"/>
          </w:rPr>
          <m:t>,</m:t>
        </m:r>
      </m:oMath>
      <w:r w:rsidRPr="00046C8F">
        <w:rPr>
          <w:rFonts w:ascii="Times New Roman" w:hAnsi="Times New Roman" w:cs="Times New Roman"/>
          <w:sz w:val="24"/>
          <w:szCs w:val="24"/>
        </w:rPr>
        <w:t xml:space="preserve"> using length frequency methods</w:t>
      </w:r>
      <w:r>
        <w:rPr>
          <w:rFonts w:ascii="Times New Roman" w:hAnsi="Times New Roman" w:cs="Times New Roman"/>
          <w:sz w:val="24"/>
          <w:szCs w:val="24"/>
        </w:rPr>
        <w:t>,</w:t>
      </w:r>
      <w:r w:rsidRPr="00046C8F">
        <w:rPr>
          <w:rFonts w:ascii="Times New Roman" w:hAnsi="Times New Roman" w:cs="Times New Roman"/>
          <w:sz w:val="24"/>
          <w:szCs w:val="24"/>
        </w:rPr>
        <w:t xml:space="preserve"> so this term was modeled as fixed effect,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From this, the expected mode fork length of each cohort (E6), and associated variability during each sampling period (E7) were calculated and used to construct the negative </w:t>
      </w:r>
      <w:r w:rsidRPr="00046C8F">
        <w:rPr>
          <w:rFonts w:ascii="Times New Roman" w:hAnsi="Times New Roman" w:cs="Times New Roman"/>
          <w:sz w:val="24"/>
          <w:szCs w:val="24"/>
        </w:rPr>
        <w:lastRenderedPageBreak/>
        <w:t xml:space="preserve">log likelihood function (E8). The rationale for these approximations is discussed to greater depth in </w:t>
      </w:r>
      <w:proofErr w:type="spellStart"/>
      <w:r w:rsidRPr="00046C8F">
        <w:rPr>
          <w:rFonts w:ascii="Times New Roman" w:hAnsi="Times New Roman" w:cs="Times New Roman"/>
          <w:sz w:val="24"/>
          <w:szCs w:val="24"/>
        </w:rPr>
        <w:t>Eveson</w:t>
      </w:r>
      <w:proofErr w:type="spellEnd"/>
      <w:r w:rsidRPr="00046C8F">
        <w:rPr>
          <w:rFonts w:ascii="Times New Roman" w:hAnsi="Times New Roman" w:cs="Times New Roman"/>
          <w:sz w:val="24"/>
          <w:szCs w:val="24"/>
        </w:rPr>
        <w:t xml:space="preserve"> et al. 2004.</w:t>
      </w:r>
    </w:p>
    <w:p w14:paraId="0FB94672" w14:textId="77777777" w:rsidR="008C372D" w:rsidRPr="00046C8F" w:rsidRDefault="0029182A"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E6</m:t>
              </m:r>
            </m:e>
          </m:d>
          <m:r>
            <w:rPr>
              <w:rFonts w:ascii="Cambria Math" w:hAnsi="Cambria Math" w:cs="Times New Roman"/>
              <w:sz w:val="24"/>
              <w:szCs w:val="24"/>
            </w:rPr>
            <m:t xml:space="preserve">    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sz w:val="24"/>
                  <w:szCs w:val="24"/>
                </w:rPr>
              </m:ctrlPr>
            </m:dPr>
            <m:e>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ijk</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e>
                  </m:d>
                </m:sup>
              </m:sSup>
            </m:e>
          </m:d>
        </m:oMath>
      </m:oMathPara>
    </w:p>
    <w:p w14:paraId="51D02D27" w14:textId="77777777" w:rsidR="008C372D" w:rsidRPr="00046C8F" w:rsidRDefault="0029182A"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E7</m:t>
              </m:r>
            </m:e>
          </m:d>
          <m:r>
            <w:rPr>
              <w:rFonts w:ascii="Cambria Math" w:hAnsi="Cambria Math" w:cs="Times New Roman"/>
              <w:sz w:val="24"/>
              <w:szCs w:val="24"/>
            </w:rPr>
            <m:t xml:space="preserve">    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ijk</m:t>
              </m:r>
            </m:sub>
            <m:sup>
              <m:r>
                <w:rPr>
                  <w:rFonts w:ascii="Cambria Math" w:hAnsi="Cambria Math" w:cs="Times New Roman"/>
                  <w:sz w:val="24"/>
                  <w:szCs w:val="24"/>
                </w:rPr>
                <m:t>2</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ε</m:t>
              </m:r>
            </m:sub>
            <m:sup>
              <m:r>
                <w:rPr>
                  <w:rFonts w:ascii="Cambria Math" w:hAnsi="Cambria Math" w:cs="Times New Roman"/>
                  <w:sz w:val="24"/>
                  <w:szCs w:val="24"/>
                </w:rPr>
                <m:t>2</m:t>
              </m:r>
            </m:sup>
          </m:sSubSup>
        </m:oMath>
      </m:oMathPara>
    </w:p>
    <w:p w14:paraId="3A610251" w14:textId="77777777" w:rsidR="008C372D" w:rsidRPr="00046C8F" w:rsidRDefault="0029182A"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E8</m:t>
              </m:r>
            </m:e>
          </m:d>
          <m:r>
            <w:rPr>
              <w:rFonts w:ascii="Cambria Math" w:hAnsi="Cambria Math" w:cs="Times New Roman"/>
              <w:sz w:val="24"/>
              <w:szCs w:val="24"/>
            </w:rPr>
            <m:t xml:space="preserv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2</m:t>
                      </m:r>
                    </m:sub>
                  </m:sSub>
                </m:e>
              </m:d>
            </m:e>
          </m:func>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k</m:t>
                      </m:r>
                    </m:sub>
                    <m:sup/>
                    <m:e>
                      <m:d>
                        <m:dPr>
                          <m:begChr m:val="["/>
                          <m:endChr m:val="]"/>
                          <m:ctrlPr>
                            <w:rPr>
                              <w:rFonts w:ascii="Cambria Math" w:hAnsi="Cambria Math" w:cs="Times New Roman"/>
                              <w:i/>
                              <w:sz w:val="24"/>
                              <w:szCs w:val="24"/>
                            </w:rPr>
                          </m:ctrlPr>
                        </m:dPr>
                        <m:e>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r>
                                    <w:rPr>
                                      <w:rFonts w:ascii="Cambria Math" w:hAnsi="Cambria Math" w:cs="Times New Roman"/>
                                      <w:sz w:val="24"/>
                                      <w:szCs w:val="24"/>
                                    </w:rPr>
                                    <m:t>2π 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e>
                              </m:d>
                            </m:e>
                          </m:func>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r>
                                    <w:rPr>
                                      <w:rFonts w:ascii="Cambria Math" w:hAnsi="Cambria Math" w:cs="Times New Roman"/>
                                      <w:sz w:val="24"/>
                                      <w:szCs w:val="24"/>
                                    </w:rPr>
                                    <m:t>- 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r>
                                    <w:rPr>
                                      <w:rFonts w:ascii="Cambria Math" w:hAnsi="Cambria Math" w:cs="Times New Roman"/>
                                      <w:sz w:val="24"/>
                                      <w:szCs w:val="24"/>
                                    </w:rPr>
                                    <m:t>)</m:t>
                                  </m:r>
                                </m:e>
                                <m:sup>
                                  <m:r>
                                    <w:rPr>
                                      <w:rFonts w:ascii="Cambria Math" w:hAnsi="Cambria Math" w:cs="Times New Roman"/>
                                      <w:sz w:val="24"/>
                                      <w:szCs w:val="24"/>
                                    </w:rPr>
                                    <m:t>2</m:t>
                                  </m:r>
                                </m:sup>
                              </m:sSup>
                            </m:num>
                            <m:den>
                              <m:r>
                                <w:rPr>
                                  <w:rFonts w:ascii="Cambria Math" w:hAnsi="Cambria Math" w:cs="Times New Roman"/>
                                  <w:sz w:val="24"/>
                                  <w:szCs w:val="24"/>
                                </w:rPr>
                                <m:t>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den>
                          </m:f>
                        </m:e>
                      </m:d>
                    </m:e>
                  </m:nary>
                </m:e>
              </m:nary>
            </m:e>
          </m:nary>
        </m:oMath>
      </m:oMathPara>
    </w:p>
    <w:p w14:paraId="36A2AC67" w14:textId="77777777" w:rsidR="008C372D" w:rsidRPr="00046C8F" w:rsidRDefault="008C372D" w:rsidP="008C372D">
      <w:pPr>
        <w:spacing w:line="480" w:lineRule="auto"/>
        <w:rPr>
          <w:rFonts w:ascii="Times New Roman" w:hAnsi="Times New Roman" w:cs="Times New Roman"/>
          <w:sz w:val="24"/>
          <w:szCs w:val="24"/>
        </w:rPr>
      </w:pPr>
    </w:p>
    <w:p w14:paraId="19BCB021" w14:textId="77777777" w:rsidR="008C372D" w:rsidRPr="00046C8F" w:rsidRDefault="008C372D" w:rsidP="008C372D">
      <w:pPr>
        <w:spacing w:line="480" w:lineRule="auto"/>
        <w:rPr>
          <w:rFonts w:ascii="Times New Roman" w:hAnsi="Times New Roman" w:cs="Times New Roman"/>
          <w:i/>
          <w:sz w:val="24"/>
          <w:szCs w:val="24"/>
        </w:rPr>
      </w:pPr>
      <w:r>
        <w:rPr>
          <w:rFonts w:ascii="Times New Roman" w:hAnsi="Times New Roman" w:cs="Times New Roman"/>
          <w:i/>
          <w:sz w:val="24"/>
          <w:szCs w:val="24"/>
        </w:rPr>
        <w:t xml:space="preserve">Parameter Estimation: </w:t>
      </w:r>
      <w:r w:rsidRPr="00046C8F">
        <w:rPr>
          <w:rFonts w:ascii="Times New Roman" w:hAnsi="Times New Roman" w:cs="Times New Roman"/>
          <w:i/>
          <w:sz w:val="24"/>
          <w:szCs w:val="24"/>
        </w:rPr>
        <w:t>Direct Aging Data</w:t>
      </w:r>
    </w:p>
    <w:p w14:paraId="76BDAB1E" w14:textId="53D06C50"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Sources of direct ageing data consisted of four previously reported length-at-age datasets from three studies. Age estimates for length at age data were obtained through analytical integration of otolith </w:t>
      </w:r>
      <w:del w:id="101" w:author="Stephen Scherrer" w:date="2019-06-12T14:43:00Z">
        <w:r w:rsidRPr="00046C8F" w:rsidDel="00683262">
          <w:rPr>
            <w:rFonts w:ascii="Times New Roman" w:hAnsi="Times New Roman" w:cs="Times New Roman"/>
            <w:sz w:val="24"/>
            <w:szCs w:val="24"/>
          </w:rPr>
          <w:delText xml:space="preserve">annuli </w:delText>
        </w:r>
      </w:del>
      <w:ins w:id="102" w:author="Stephen Scherrer" w:date="2019-06-12T14:43:00Z">
        <w:r w:rsidR="00683262">
          <w:rPr>
            <w:rFonts w:ascii="Times New Roman" w:hAnsi="Times New Roman" w:cs="Times New Roman"/>
            <w:sz w:val="24"/>
            <w:szCs w:val="24"/>
          </w:rPr>
          <w:t>band</w:t>
        </w:r>
      </w:ins>
      <w:ins w:id="103" w:author="Stephen Scherrer" w:date="2019-06-12T14:50:00Z">
        <w:r w:rsidR="00C02B02">
          <w:rPr>
            <w:rFonts w:ascii="Times New Roman" w:hAnsi="Times New Roman" w:cs="Times New Roman"/>
            <w:sz w:val="24"/>
            <w:szCs w:val="24"/>
          </w:rPr>
          <w:t xml:space="preserve">s </w:t>
        </w:r>
      </w:ins>
      <w:del w:id="104" w:author="Stephen Scherrer" w:date="2019-06-12T14:50:00Z">
        <w:r w:rsidRPr="00046C8F" w:rsidDel="00C02B02">
          <w:rPr>
            <w:rFonts w:ascii="Times New Roman" w:hAnsi="Times New Roman" w:cs="Times New Roman"/>
            <w:sz w:val="24"/>
            <w:szCs w:val="24"/>
          </w:rPr>
          <w:delText xml:space="preserve">width </w:delText>
        </w:r>
      </w:del>
      <w:r w:rsidRPr="00046C8F">
        <w:rPr>
          <w:rFonts w:ascii="Times New Roman" w:hAnsi="Times New Roman" w:cs="Times New Roman"/>
          <w:sz w:val="24"/>
          <w:szCs w:val="24"/>
        </w:rPr>
        <w:t xml:space="preserve">(Ralston and Miyamoto, 1983, n = 65), counts of otolith micro increments </w:t>
      </w:r>
      <w:commentRangeStart w:id="105"/>
      <w:commentRangeStart w:id="106"/>
      <w:r w:rsidRPr="00046C8F">
        <w:rPr>
          <w:rFonts w:ascii="Times New Roman" w:hAnsi="Times New Roman" w:cs="Times New Roman"/>
          <w:sz w:val="24"/>
          <w:szCs w:val="24"/>
        </w:rPr>
        <w:t>(</w:t>
      </w:r>
      <w:r w:rsidR="006B0F1A" w:rsidRPr="00046C8F">
        <w:rPr>
          <w:rFonts w:ascii="Times New Roman" w:hAnsi="Times New Roman" w:cs="Times New Roman"/>
          <w:sz w:val="24"/>
          <w:szCs w:val="24"/>
        </w:rPr>
        <w:t>De</w:t>
      </w:r>
      <w:r w:rsidR="006B0F1A">
        <w:rPr>
          <w:rFonts w:ascii="Times New Roman" w:hAnsi="Times New Roman" w:cs="Times New Roman"/>
          <w:sz w:val="24"/>
          <w:szCs w:val="24"/>
        </w:rPr>
        <w:t>M</w:t>
      </w:r>
      <w:r w:rsidR="006B0F1A" w:rsidRPr="00046C8F">
        <w:rPr>
          <w:rFonts w:ascii="Times New Roman" w:hAnsi="Times New Roman" w:cs="Times New Roman"/>
          <w:sz w:val="24"/>
          <w:szCs w:val="24"/>
        </w:rPr>
        <w:t xml:space="preserve">artini </w:t>
      </w:r>
      <w:r w:rsidRPr="00046C8F">
        <w:rPr>
          <w:rFonts w:ascii="Times New Roman" w:hAnsi="Times New Roman" w:cs="Times New Roman"/>
          <w:sz w:val="24"/>
          <w:szCs w:val="24"/>
        </w:rPr>
        <w:t xml:space="preserve">et al., </w:t>
      </w:r>
      <w:ins w:id="107" w:author="Stephen Scherrer" w:date="2019-06-12T12:16:00Z">
        <w:r w:rsidR="00DD21B0">
          <w:rPr>
            <w:rFonts w:ascii="Times New Roman" w:hAnsi="Times New Roman" w:cs="Times New Roman"/>
            <w:sz w:val="24"/>
            <w:szCs w:val="24"/>
          </w:rPr>
          <w:t>199</w:t>
        </w:r>
      </w:ins>
      <w:del w:id="108" w:author="Stephen Scherrer" w:date="2019-06-12T12:16:00Z">
        <w:r w:rsidRPr="00046C8F" w:rsidDel="00DD21B0">
          <w:rPr>
            <w:rFonts w:ascii="Times New Roman" w:hAnsi="Times New Roman" w:cs="Times New Roman"/>
            <w:sz w:val="24"/>
            <w:szCs w:val="24"/>
          </w:rPr>
          <w:delText>201</w:delText>
        </w:r>
      </w:del>
      <w:r w:rsidRPr="00046C8F">
        <w:rPr>
          <w:rFonts w:ascii="Times New Roman" w:hAnsi="Times New Roman" w:cs="Times New Roman"/>
          <w:sz w:val="24"/>
          <w:szCs w:val="24"/>
        </w:rPr>
        <w:t xml:space="preserve">4, n = 35), </w:t>
      </w:r>
      <w:commentRangeEnd w:id="105"/>
      <w:r w:rsidR="00651521">
        <w:rPr>
          <w:rStyle w:val="CommentReference"/>
        </w:rPr>
        <w:commentReference w:id="105"/>
      </w:r>
      <w:commentRangeEnd w:id="106"/>
      <w:r w:rsidR="00DD21B0">
        <w:rPr>
          <w:rStyle w:val="CommentReference"/>
        </w:rPr>
        <w:commentReference w:id="106"/>
      </w:r>
      <w:r w:rsidRPr="00046C8F">
        <w:rPr>
          <w:rFonts w:ascii="Times New Roman" w:hAnsi="Times New Roman" w:cs="Times New Roman"/>
          <w:sz w:val="24"/>
          <w:szCs w:val="24"/>
        </w:rPr>
        <w:t xml:space="preserve">comparison of bomb radiocarbon </w:t>
      </w:r>
      <w:r w:rsidR="006B0F1A">
        <w:rPr>
          <w:rFonts w:ascii="Times New Roman" w:hAnsi="Times New Roman" w:cs="Times New Roman"/>
          <w:sz w:val="24"/>
          <w:szCs w:val="24"/>
        </w:rPr>
        <w:t>(</w:t>
      </w:r>
      <w:r w:rsidR="006B0F1A">
        <w:rPr>
          <w:rFonts w:ascii="Times New Roman" w:hAnsi="Times New Roman" w:cs="Times New Roman"/>
          <w:sz w:val="24"/>
          <w:szCs w:val="24"/>
        </w:rPr>
        <w:sym w:font="Symbol" w:char="F044"/>
      </w:r>
      <w:r w:rsidR="006B0F1A" w:rsidRPr="005820A8">
        <w:rPr>
          <w:rFonts w:ascii="Times New Roman" w:hAnsi="Times New Roman" w:cs="Times New Roman"/>
          <w:sz w:val="24"/>
          <w:szCs w:val="24"/>
          <w:vertAlign w:val="superscript"/>
        </w:rPr>
        <w:t>14</w:t>
      </w:r>
      <w:r w:rsidR="006B0F1A" w:rsidRPr="00046C8F">
        <w:rPr>
          <w:rFonts w:ascii="Times New Roman" w:hAnsi="Times New Roman" w:cs="Times New Roman"/>
          <w:sz w:val="24"/>
          <w:szCs w:val="24"/>
        </w:rPr>
        <w:t>C</w:t>
      </w:r>
      <w:r w:rsidR="006B0F1A">
        <w:rPr>
          <w:rFonts w:ascii="Times New Roman" w:hAnsi="Times New Roman" w:cs="Times New Roman"/>
          <w:sz w:val="24"/>
          <w:szCs w:val="24"/>
        </w:rPr>
        <w:t xml:space="preserve">) </w:t>
      </w:r>
      <w:r w:rsidRPr="00046C8F">
        <w:rPr>
          <w:rFonts w:ascii="Times New Roman" w:hAnsi="Times New Roman" w:cs="Times New Roman"/>
          <w:sz w:val="24"/>
          <w:szCs w:val="24"/>
        </w:rPr>
        <w:t>derived</w:t>
      </w:r>
      <w:r w:rsidR="00465BAF">
        <w:rPr>
          <w:rFonts w:ascii="Times New Roman" w:hAnsi="Times New Roman" w:cs="Times New Roman"/>
          <w:sz w:val="24"/>
          <w:szCs w:val="24"/>
        </w:rPr>
        <w:t xml:space="preserve"> </w:t>
      </w:r>
      <w:r w:rsidR="006B0F1A">
        <w:rPr>
          <w:rFonts w:ascii="Times New Roman" w:hAnsi="Times New Roman" w:cs="Times New Roman"/>
          <w:sz w:val="24"/>
          <w:szCs w:val="24"/>
        </w:rPr>
        <w:t xml:space="preserve">from </w:t>
      </w:r>
      <w:r w:rsidRPr="00046C8F">
        <w:rPr>
          <w:rFonts w:ascii="Times New Roman" w:hAnsi="Times New Roman" w:cs="Times New Roman"/>
          <w:sz w:val="24"/>
          <w:szCs w:val="24"/>
        </w:rPr>
        <w:t xml:space="preserve">otoliths </w:t>
      </w:r>
      <w:r w:rsidR="006B0F1A">
        <w:rPr>
          <w:rFonts w:ascii="Times New Roman" w:hAnsi="Times New Roman" w:cs="Times New Roman"/>
          <w:sz w:val="24"/>
          <w:szCs w:val="24"/>
        </w:rPr>
        <w:t xml:space="preserve">relative </w:t>
      </w:r>
      <w:r w:rsidRPr="00046C8F">
        <w:rPr>
          <w:rFonts w:ascii="Times New Roman" w:hAnsi="Times New Roman" w:cs="Times New Roman"/>
          <w:sz w:val="24"/>
          <w:szCs w:val="24"/>
        </w:rPr>
        <w:t>to a standard reference obtained from hermatypic coral cores from the Hawaiian Archipelago (Andrews et al., 2012, n = 33), and the lead-radium ratios of individuals pooled by size class (Andrews et al., 2012, n = 3).</w:t>
      </w:r>
    </w:p>
    <w:p w14:paraId="655A8286"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The details of the method for estimating growth parameters from direct aging data components are described in </w:t>
      </w:r>
      <w:proofErr w:type="spellStart"/>
      <w:r w:rsidRPr="00046C8F">
        <w:rPr>
          <w:rFonts w:ascii="Times New Roman" w:hAnsi="Times New Roman" w:cs="Times New Roman"/>
          <w:sz w:val="24"/>
          <w:szCs w:val="24"/>
        </w:rPr>
        <w:t>Eveson</w:t>
      </w:r>
      <w:proofErr w:type="spellEnd"/>
      <w:r w:rsidRPr="00046C8F">
        <w:rPr>
          <w:rFonts w:ascii="Times New Roman" w:hAnsi="Times New Roman" w:cs="Times New Roman"/>
          <w:sz w:val="24"/>
          <w:szCs w:val="24"/>
        </w:rPr>
        <w:t xml:space="preserve"> et al. 2004. Briefly, </w:t>
      </w:r>
      <w:r>
        <w:rPr>
          <w:rFonts w:ascii="Times New Roman" w:hAnsi="Times New Roman" w:cs="Times New Roman"/>
          <w:sz w:val="24"/>
          <w:szCs w:val="24"/>
        </w:rPr>
        <w:t>parameters</w:t>
      </w:r>
      <w:r w:rsidRPr="00046C8F">
        <w:rPr>
          <w:rFonts w:ascii="Times New Roman" w:hAnsi="Times New Roman" w:cs="Times New Roman"/>
          <w:sz w:val="24"/>
          <w:szCs w:val="24"/>
        </w:rPr>
        <w:t xml:space="preserve"> w</w:t>
      </w:r>
      <w:r>
        <w:rPr>
          <w:rFonts w:ascii="Times New Roman" w:hAnsi="Times New Roman" w:cs="Times New Roman"/>
          <w:sz w:val="24"/>
          <w:szCs w:val="24"/>
        </w:rPr>
        <w:t>ere</w:t>
      </w:r>
      <w:r w:rsidRPr="00046C8F">
        <w:rPr>
          <w:rFonts w:ascii="Times New Roman" w:hAnsi="Times New Roman" w:cs="Times New Roman"/>
          <w:sz w:val="24"/>
          <w:szCs w:val="24"/>
        </w:rPr>
        <w:t xml:space="preserve"> modeled using the VBGF model described by equation E9. </w:t>
      </w:r>
    </w:p>
    <w:p w14:paraId="5C4E4CC8" w14:textId="3A527209" w:rsidR="008C372D" w:rsidRPr="00046C8F" w:rsidRDefault="0029182A" w:rsidP="008C372D">
      <w:pPr>
        <w:spacing w:line="480" w:lineRule="auto"/>
        <w:ind w:firstLine="720"/>
        <w:jc w:val="center"/>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E9</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m:t>
                  </m:r>
                </m:sup>
              </m:sSup>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i</m:t>
              </m:r>
            </m:sub>
          </m:sSub>
        </m:oMath>
      </m:oMathPara>
    </w:p>
    <w:p w14:paraId="42E48965"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Expected length for each individual and the variance of the measurement error was described by equations E10 and E11.</w:t>
      </w:r>
    </w:p>
    <w:p w14:paraId="5477C161" w14:textId="77777777" w:rsidR="008C372D" w:rsidRPr="00046C8F" w:rsidRDefault="008C372D" w:rsidP="008C372D">
      <w:pPr>
        <w:spacing w:line="480" w:lineRule="auto"/>
        <w:ind w:firstLine="720"/>
        <w:rPr>
          <w:rFonts w:ascii="Times New Roman" w:hAnsi="Times New Roman" w:cs="Times New Roman"/>
          <w:sz w:val="24"/>
          <w:szCs w:val="24"/>
        </w:rPr>
      </w:pPr>
      <m:oMathPara>
        <m:oMath>
          <m:r>
            <w:rPr>
              <w:rFonts w:ascii="Cambria Math" w:hAnsi="Cambria Math" w:cs="Times New Roman"/>
              <w:sz w:val="24"/>
              <w:szCs w:val="24"/>
            </w:rPr>
            <m:t>(E10)    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m:t>
              </m:r>
            </m:sup>
          </m:sSup>
          <m:r>
            <w:rPr>
              <w:rFonts w:ascii="Cambria Math" w:hAnsi="Cambria Math" w:cs="Times New Roman"/>
              <w:sz w:val="24"/>
              <w:szCs w:val="24"/>
            </w:rPr>
            <m:t>)</m:t>
          </m:r>
        </m:oMath>
      </m:oMathPara>
    </w:p>
    <w:p w14:paraId="11429057" w14:textId="77777777" w:rsidR="008C372D" w:rsidRPr="00046C8F" w:rsidRDefault="008C372D" w:rsidP="008C372D">
      <w:pPr>
        <w:spacing w:line="480" w:lineRule="auto"/>
        <w:ind w:firstLine="720"/>
        <w:rPr>
          <w:rFonts w:ascii="Times New Roman" w:hAnsi="Times New Roman" w:cs="Times New Roman"/>
          <w:sz w:val="24"/>
          <w:szCs w:val="24"/>
        </w:rPr>
      </w:pPr>
      <m:oMathPara>
        <m:oMath>
          <m:r>
            <w:rPr>
              <w:rFonts w:ascii="Cambria Math" w:hAnsi="Cambria Math" w:cs="Times New Roman"/>
              <w:sz w:val="24"/>
              <w:szCs w:val="24"/>
            </w:rPr>
            <m:t>(E11)   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d>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m:t>
              </m:r>
            </m:sup>
          </m:sSup>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γ</m:t>
              </m:r>
            </m:sub>
            <m:sup>
              <m:r>
                <w:rPr>
                  <w:rFonts w:ascii="Cambria Math" w:hAnsi="Cambria Math" w:cs="Times New Roman"/>
                  <w:sz w:val="24"/>
                  <w:szCs w:val="24"/>
                </w:rPr>
                <m:t>2</m:t>
              </m:r>
            </m:sup>
          </m:sSubSup>
        </m:oMath>
      </m:oMathPara>
    </w:p>
    <w:p w14:paraId="41A814E0" w14:textId="618E16EE"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denoted the length of the </w:t>
      </w:r>
      <m:oMath>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046C8F">
        <w:rPr>
          <w:rFonts w:ascii="Times New Roman" w:hAnsi="Times New Roman" w:cs="Times New Roman"/>
          <w:sz w:val="24"/>
          <w:szCs w:val="24"/>
        </w:rPr>
        <w:t xml:space="preserve"> fish</w:t>
      </w:r>
      <w:r w:rsidRPr="00046C8F">
        <w:rPr>
          <w:rFonts w:ascii="Times New Roman" w:hAnsi="Times New Roman" w:cs="Times New Roman"/>
          <w:i/>
          <w:sz w:val="24"/>
          <w:szCs w:val="24"/>
        </w:rPr>
        <w:t>,</w:t>
      </w:r>
      <w:r w:rsidRPr="00046C8F">
        <w:rPr>
          <w:rFonts w:ascii="Times New Roman" w:hAnsi="Times New Roman" w:cs="Times New Roman"/>
          <w:sz w:val="24"/>
          <w:szCs w:val="24"/>
        </w:rPr>
        <w:t xml:space="preserve"> at age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oMath>
      <w:r w:rsidRPr="00046C8F">
        <w:rPr>
          <w:rFonts w:ascii="Times New Roman" w:hAnsi="Times New Roman" w:cs="Times New Roman"/>
          <w:sz w:val="24"/>
          <w:szCs w:val="24"/>
        </w:rPr>
        <w:t xml:space="preserve"> was a fixed parameter analogous to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sidRPr="00046C8F">
        <w:rPr>
          <w:rFonts w:ascii="Times New Roman" w:hAnsi="Times New Roman" w:cs="Times New Roman"/>
          <w:sz w:val="24"/>
          <w:szCs w:val="24"/>
        </w:rPr>
        <w:t xml:space="preserve"> when a fish has a hypothetical length of zero. As with the model for tagging data,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was the individual asymptotic length of the</w:t>
      </w:r>
      <w:r w:rsidRPr="00046C8F">
        <w:rPr>
          <w:rFonts w:ascii="Times New Roman" w:hAnsi="Times New Roman" w:cs="Times New Roman"/>
          <w:i/>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 xml:space="preserve">fish drawn from the random normal distribution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r>
          <w:rPr>
            <w:rFonts w:ascii="Cambria Math" w:hAnsi="Cambria Math" w:cs="Times New Roman"/>
            <w:sz w:val="24"/>
            <w:szCs w:val="24"/>
          </w:rPr>
          <m:t>=N(</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m:t>
            </m:r>
          </m:sub>
        </m:sSub>
        <m:r>
          <w:rPr>
            <w:rFonts w:ascii="Cambria Math" w:hAnsi="Cambria Math" w:cs="Times New Roman"/>
            <w:sz w:val="24"/>
            <w:szCs w:val="24"/>
          </w:rPr>
          <m:t>)</m:t>
        </m:r>
      </m:oMath>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represented the distribution of individual measurement error and was similarly random, drawn from the distribution </w:t>
      </w:r>
      <m:oMath>
        <m:r>
          <w:rPr>
            <w:rFonts w:ascii="Cambria Math" w:hAnsi="Cambria Math" w:cs="Times New Roman"/>
            <w:sz w:val="24"/>
            <w:szCs w:val="24"/>
          </w:rPr>
          <m:t>γ=N</m:t>
        </m:r>
        <m:d>
          <m:dPr>
            <m:ctrlPr>
              <w:rPr>
                <w:rFonts w:ascii="Cambria Math" w:hAnsi="Cambria Math" w:cs="Times New Roman"/>
                <w:i/>
                <w:sz w:val="24"/>
                <w:szCs w:val="24"/>
              </w:rPr>
            </m:ctrlPr>
          </m:dPr>
          <m:e>
            <m:r>
              <w:rPr>
                <w:rFonts w:ascii="Cambria Math" w:hAnsi="Cambria Math" w:cs="Times New Roman"/>
                <w:sz w:val="24"/>
                <w:szCs w:val="24"/>
              </w:rPr>
              <m:t xml:space="preserve">0,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γ</m:t>
                </m:r>
              </m:sub>
            </m:sSub>
          </m:e>
        </m:d>
      </m:oMath>
      <w:r w:rsidRPr="00046C8F">
        <w:rPr>
          <w:rFonts w:ascii="Times New Roman" w:hAnsi="Times New Roman" w:cs="Times New Roman"/>
          <w:sz w:val="24"/>
          <w:szCs w:val="24"/>
        </w:rPr>
        <w:t>. Equation 12 describes the log-likelihood function derived from these equations.</w:t>
      </w:r>
    </w:p>
    <w:p w14:paraId="6835A2D9" w14:textId="77777777" w:rsidR="008C372D" w:rsidRPr="00046C8F" w:rsidRDefault="0029182A"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E12</m:t>
              </m:r>
            </m:e>
          </m:d>
          <m:r>
            <w:rPr>
              <w:rFonts w:ascii="Cambria Math" w:hAnsi="Cambria Math" w:cs="Times New Roman"/>
              <w:sz w:val="24"/>
              <w:szCs w:val="24"/>
            </w:rPr>
            <m:t xml:space="preserve"> -ln( </m:t>
          </m:r>
          <m:sSub>
            <m:sSubPr>
              <m:ctrlPr>
                <w:rPr>
                  <w:rFonts w:ascii="Cambria Math" w:hAnsi="Cambria Math" w:cs="Times New Roman"/>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2</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ln⁡</m:t>
                  </m:r>
                  <m:r>
                    <w:rPr>
                      <w:rFonts w:ascii="Cambria Math" w:hAnsi="Cambria Math" w:cs="Times New Roman"/>
                      <w:sz w:val="24"/>
                      <w:szCs w:val="24"/>
                    </w:rPr>
                    <m:t>(2πV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num>
                    <m:den>
                      <m:r>
                        <w:rPr>
                          <w:rFonts w:ascii="Cambria Math" w:hAnsi="Cambria Math" w:cs="Times New Roman"/>
                          <w:sz w:val="24"/>
                          <w:szCs w:val="24"/>
                        </w:rPr>
                        <m:t>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d>
                    </m:den>
                  </m:f>
                </m:e>
              </m:d>
            </m:e>
          </m:nary>
        </m:oMath>
      </m:oMathPara>
    </w:p>
    <w:p w14:paraId="6CB557FD"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An appropriate overall objective likelihood function (E13) was then defined from the sum of the negative log-likelihood functions for </w:t>
      </w:r>
      <w:r>
        <w:rPr>
          <w:rFonts w:ascii="Times New Roman" w:hAnsi="Times New Roman" w:cs="Times New Roman"/>
          <w:sz w:val="24"/>
          <w:szCs w:val="24"/>
        </w:rPr>
        <w:t xml:space="preserve">tag-recapture, </w:t>
      </w:r>
      <w:r w:rsidRPr="00046C8F">
        <w:rPr>
          <w:rFonts w:ascii="Times New Roman" w:hAnsi="Times New Roman" w:cs="Times New Roman"/>
          <w:sz w:val="24"/>
          <w:szCs w:val="24"/>
        </w:rPr>
        <w:t xml:space="preserve">direct aging, length frequency, and growth increment approaches, each with its own scaling constant, </w:t>
      </w:r>
      <m:oMath>
        <m:r>
          <w:rPr>
            <w:rFonts w:ascii="Cambria Math" w:hAnsi="Cambria Math" w:cs="Times New Roman"/>
            <w:sz w:val="24"/>
            <w:szCs w:val="24"/>
          </w:rPr>
          <m:t>β</m:t>
        </m:r>
      </m:oMath>
      <w:r w:rsidRPr="00046C8F">
        <w:rPr>
          <w:rFonts w:ascii="Times New Roman" w:hAnsi="Times New Roman" w:cs="Times New Roman"/>
          <w:sz w:val="24"/>
          <w:szCs w:val="24"/>
        </w:rPr>
        <w:t xml:space="preserve">. </w:t>
      </w:r>
    </w:p>
    <w:p w14:paraId="03FD7A1A" w14:textId="77777777" w:rsidR="008C372D" w:rsidRPr="00046C8F" w:rsidRDefault="008C372D" w:rsidP="008C372D">
      <w:pPr>
        <w:spacing w:line="480" w:lineRule="auto"/>
        <w:ind w:firstLine="720"/>
        <w:rPr>
          <w:rFonts w:ascii="Times New Roman" w:hAnsi="Times New Roman" w:cs="Times New Roman"/>
          <w:sz w:val="24"/>
          <w:szCs w:val="24"/>
        </w:rPr>
      </w:pPr>
    </w:p>
    <w:p w14:paraId="2E41EE38"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Defining an objective function and estimating integrative growth parameters</w:t>
      </w:r>
    </w:p>
    <w:p w14:paraId="325CABB8"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A single set of growth parameters best describing the data was obtained by minimizing the objective likelihood function </w:t>
      </w:r>
      <m:oMath>
        <m:r>
          <m:rPr>
            <m:sty m:val="p"/>
          </m:rPr>
          <w:rPr>
            <w:rFonts w:ascii="Cambria Math" w:hAnsi="Cambria Math" w:cs="Times New Roman"/>
            <w:sz w:val="24"/>
            <w:szCs w:val="24"/>
          </w:rPr>
          <m:t>Λ</m:t>
        </m:r>
      </m:oMath>
      <w:r w:rsidRPr="00046C8F">
        <w:rPr>
          <w:rFonts w:ascii="Times New Roman" w:hAnsi="Times New Roman" w:cs="Times New Roman"/>
          <w:sz w:val="24"/>
          <w:szCs w:val="24"/>
        </w:rPr>
        <w:t xml:space="preserve"> (E13).</w:t>
      </w:r>
    </w:p>
    <w:p w14:paraId="7EA0FB21" w14:textId="53E70E08" w:rsidR="008C372D" w:rsidRPr="00046C8F" w:rsidRDefault="0029182A" w:rsidP="008C372D">
      <w:pPr>
        <w:spacing w:line="480" w:lineRule="auto"/>
        <w:ind w:firstLine="720"/>
        <w:rPr>
          <w:rFonts w:ascii="Times New Roman" w:hAnsi="Times New Roman" w:cs="Times New Roman"/>
          <w:sz w:val="24"/>
          <w:szCs w:val="24"/>
        </w:rPr>
      </w:pPr>
      <m:oMathPara>
        <m:oMath>
          <m:d>
            <m:dPr>
              <m:ctrlPr>
                <w:rPr>
                  <w:rFonts w:ascii="Cambria Math" w:hAnsi="Cambria Math" w:cs="Times New Roman"/>
                  <w:sz w:val="24"/>
                  <w:szCs w:val="24"/>
                </w:rPr>
              </m:ctrlPr>
            </m:dPr>
            <m:e>
              <m:r>
                <m:rPr>
                  <m:sty m:val="p"/>
                </m:rPr>
                <w:rPr>
                  <w:rFonts w:ascii="Cambria Math" w:hAnsi="Cambria Math" w:cs="Times New Roman"/>
                  <w:sz w:val="24"/>
                  <w:szCs w:val="24"/>
                </w:rPr>
                <m:t>E13</m:t>
              </m:r>
            </m:e>
          </m:d>
          <m:r>
            <m:rPr>
              <m:sty m:val="p"/>
            </m:rPr>
            <w:rPr>
              <w:rFonts w:ascii="Cambria Math" w:hAnsi="Cambria Math" w:cs="Times New Roman"/>
              <w:sz w:val="24"/>
              <w:szCs w:val="24"/>
            </w:rPr>
            <m:t xml:space="preserve">   Λ=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r>
            <w:rPr>
              <w:rFonts w:ascii="Cambria Math" w:hAnsi="Cambria Math" w:cs="Times New Roman"/>
              <w:sz w:val="24"/>
              <w:szCs w:val="24"/>
            </w:rPr>
            <m:t>ln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1</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r>
            <w:rPr>
              <w:rFonts w:ascii="Cambria Math" w:hAnsi="Cambria Math" w:cs="Times New Roman"/>
              <w:sz w:val="24"/>
              <w:szCs w:val="24"/>
            </w:rPr>
            <m:t>ln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2</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3</m:t>
              </m:r>
            </m:sub>
          </m:sSub>
          <m:r>
            <w:rPr>
              <w:rFonts w:ascii="Cambria Math" w:hAnsi="Cambria Math" w:cs="Times New Roman"/>
              <w:sz w:val="24"/>
              <w:szCs w:val="24"/>
            </w:rPr>
            <m:t>ln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3</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n</m:t>
              </m:r>
            </m:sub>
          </m:sSub>
          <m:r>
            <w:rPr>
              <w:rFonts w:ascii="Cambria Math" w:hAnsi="Cambria Math" w:cs="Times New Roman"/>
              <w:sz w:val="24"/>
              <w:szCs w:val="24"/>
            </w:rPr>
            <m:t>ln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n</m:t>
                  </m:r>
                </m:sub>
              </m:sSub>
            </m:e>
          </m:d>
        </m:oMath>
      </m:oMathPara>
    </w:p>
    <w:p w14:paraId="00CF119C" w14:textId="330BB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By manipulating the value of scaling constants, how similar datasets were treated, and which datasets were included, six additional model structures were developed and evaluated </w:t>
      </w:r>
      <w:r>
        <w:rPr>
          <w:rFonts w:ascii="Times New Roman" w:hAnsi="Times New Roman" w:cs="Times New Roman"/>
          <w:sz w:val="24"/>
          <w:szCs w:val="24"/>
        </w:rPr>
        <w:t>(</w:t>
      </w:r>
      <w:r w:rsidR="00F11515">
        <w:rPr>
          <w:rFonts w:ascii="Times New Roman" w:hAnsi="Times New Roman" w:cs="Times New Roman"/>
          <w:sz w:val="24"/>
          <w:szCs w:val="24"/>
        </w:rPr>
        <w:t>Table 4</w:t>
      </w:r>
      <w:r w:rsidRPr="00046C8F">
        <w:rPr>
          <w:rFonts w:ascii="Times New Roman" w:hAnsi="Times New Roman" w:cs="Times New Roman"/>
          <w:sz w:val="24"/>
          <w:szCs w:val="24"/>
        </w:rPr>
        <w:t>). Two approaches were used to define the scaling constants</w:t>
      </w:r>
      <w:r>
        <w:rPr>
          <w:rFonts w:ascii="Times New Roman" w:hAnsi="Times New Roman" w:cs="Times New Roman"/>
          <w:sz w:val="24"/>
          <w:szCs w:val="24"/>
        </w:rPr>
        <w:t xml:space="preserve"> </w:t>
      </w:r>
      <m:oMath>
        <m:d>
          <m:dPr>
            <m:ctrlPr>
              <w:rPr>
                <w:rFonts w:ascii="Cambria Math" w:hAnsi="Cambria Math" w:cs="Times New Roman"/>
                <w:i/>
                <w:sz w:val="24"/>
                <w:szCs w:val="24"/>
              </w:rPr>
            </m:ctrlPr>
          </m:dPr>
          <m:e>
            <m:r>
              <w:rPr>
                <w:rFonts w:ascii="Cambria Math" w:hAnsi="Cambria Math" w:cs="Times New Roman"/>
                <w:sz w:val="24"/>
                <w:szCs w:val="24"/>
              </w:rPr>
              <m:t>β</m:t>
            </m:r>
          </m:e>
        </m:d>
      </m:oMath>
      <w:r>
        <w:rPr>
          <w:rFonts w:ascii="Times New Roman" w:hAnsi="Times New Roman" w:cs="Times New Roman"/>
          <w:sz w:val="24"/>
          <w:szCs w:val="24"/>
        </w:rPr>
        <w:t xml:space="preserve"> within each model’s objective likelihood function</w:t>
      </w:r>
      <w:r w:rsidRPr="00046C8F">
        <w:rPr>
          <w:rFonts w:ascii="Times New Roman" w:hAnsi="Times New Roman" w:cs="Times New Roman"/>
          <w:sz w:val="24"/>
          <w:szCs w:val="24"/>
        </w:rPr>
        <w:t xml:space="preserve">. The first equally weighted each likelihood function so that each data source had equal influence on the resulting parameter estimates. This was achieved by selecting a </w:t>
      </w:r>
      <m:oMath>
        <m:r>
          <w:rPr>
            <w:rFonts w:ascii="Cambria Math" w:hAnsi="Cambria Math" w:cs="Times New Roman"/>
            <w:sz w:val="24"/>
            <w:szCs w:val="24"/>
          </w:rPr>
          <m:t>β</m:t>
        </m:r>
      </m:oMath>
      <w:r w:rsidRPr="00046C8F">
        <w:rPr>
          <w:rFonts w:ascii="Times New Roman" w:hAnsi="Times New Roman" w:cs="Times New Roman"/>
          <w:sz w:val="24"/>
          <w:szCs w:val="24"/>
        </w:rPr>
        <w:t xml:space="preserve"> for each data source equal to the inverse of the number of observations for the data. </w:t>
      </w:r>
      <w:r w:rsidRPr="00046C8F">
        <w:rPr>
          <w:rFonts w:ascii="Times New Roman" w:hAnsi="Times New Roman" w:cs="Times New Roman"/>
          <w:sz w:val="24"/>
          <w:szCs w:val="24"/>
        </w:rPr>
        <w:lastRenderedPageBreak/>
        <w:t>The second weighted each data source relative to the number of observations of that particular data set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3</m:t>
            </m:r>
          </m:sub>
        </m:sSub>
      </m:oMath>
      <w:r w:rsidRPr="00046C8F">
        <w:rPr>
          <w:rFonts w:ascii="Times New Roman" w:hAnsi="Times New Roman" w:cs="Times New Roman"/>
          <w:sz w:val="24"/>
          <w:szCs w:val="24"/>
        </w:rPr>
        <w:t xml:space="preserve">). </w:t>
      </w:r>
    </w:p>
    <w:p w14:paraId="22E34173" w14:textId="54BD8746"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The structure of model 5 fit only tagging data from the OTP study while models 6-11 incorporat</w:t>
      </w:r>
      <w:r>
        <w:rPr>
          <w:rFonts w:ascii="Times New Roman" w:hAnsi="Times New Roman" w:cs="Times New Roman"/>
          <w:sz w:val="24"/>
          <w:szCs w:val="24"/>
        </w:rPr>
        <w:t>ed</w:t>
      </w:r>
      <w:r w:rsidRPr="00046C8F">
        <w:rPr>
          <w:rFonts w:ascii="Times New Roman" w:hAnsi="Times New Roman" w:cs="Times New Roman"/>
          <w:sz w:val="24"/>
          <w:szCs w:val="24"/>
        </w:rPr>
        <w:t xml:space="preserve"> the additional length-at-age and length frequency data and differed from one another in the treatment of </w:t>
      </w:r>
      <m:oMath>
        <m:r>
          <w:rPr>
            <w:rFonts w:ascii="Cambria Math" w:hAnsi="Cambria Math" w:cs="Times New Roman"/>
            <w:sz w:val="24"/>
            <w:szCs w:val="24"/>
          </w:rPr>
          <m:t>β</m:t>
        </m:r>
      </m:oMath>
      <w:r w:rsidRPr="00046C8F">
        <w:rPr>
          <w:rFonts w:ascii="Times New Roman" w:hAnsi="Times New Roman" w:cs="Times New Roman"/>
          <w:sz w:val="24"/>
          <w:szCs w:val="24"/>
        </w:rPr>
        <w:t xml:space="preserve"> coefficients, whether direct aging data sources were considered independently and assigned their own log-likelihood function or if these data sources were pooled and contributed to estimation of a single log-likelihood function. Omission of direct aging data where ages were </w:t>
      </w:r>
      <w:ins w:id="109" w:author="Stephen Scherrer" w:date="2019-06-12T14:36:00Z">
        <w:r w:rsidR="00CA00D6">
          <w:rPr>
            <w:rFonts w:ascii="Times New Roman" w:hAnsi="Times New Roman" w:cs="Times New Roman"/>
            <w:sz w:val="24"/>
            <w:szCs w:val="24"/>
          </w:rPr>
          <w:t xml:space="preserve">estimated </w:t>
        </w:r>
      </w:ins>
      <w:ins w:id="110" w:author="Stephen Scherrer" w:date="2019-06-12T14:35:00Z">
        <w:r w:rsidR="00CA00D6">
          <w:rPr>
            <w:rFonts w:ascii="Times New Roman" w:hAnsi="Times New Roman" w:cs="Times New Roman"/>
            <w:sz w:val="24"/>
            <w:szCs w:val="24"/>
          </w:rPr>
          <w:t xml:space="preserve">by integrating daily </w:t>
        </w:r>
      </w:ins>
      <w:ins w:id="111" w:author="Stephen Scherrer" w:date="2019-06-12T15:26:00Z">
        <w:r w:rsidR="006609FA">
          <w:rPr>
            <w:rFonts w:ascii="Times New Roman" w:hAnsi="Times New Roman" w:cs="Times New Roman"/>
            <w:sz w:val="24"/>
            <w:szCs w:val="24"/>
          </w:rPr>
          <w:t>growth</w:t>
        </w:r>
      </w:ins>
      <w:ins w:id="112" w:author="Stephen Scherrer" w:date="2019-06-12T14:36:00Z">
        <w:r w:rsidR="00CA00D6">
          <w:rPr>
            <w:rFonts w:ascii="Times New Roman" w:hAnsi="Times New Roman" w:cs="Times New Roman"/>
            <w:sz w:val="24"/>
            <w:szCs w:val="24"/>
          </w:rPr>
          <w:t xml:space="preserve"> </w:t>
        </w:r>
      </w:ins>
      <w:ins w:id="113" w:author="Stephen Scherrer" w:date="2019-06-12T15:26:00Z">
        <w:r w:rsidR="006609FA">
          <w:rPr>
            <w:rFonts w:ascii="Times New Roman" w:hAnsi="Times New Roman" w:cs="Times New Roman"/>
            <w:sz w:val="24"/>
            <w:szCs w:val="24"/>
          </w:rPr>
          <w:t>increments</w:t>
        </w:r>
      </w:ins>
      <w:ins w:id="114" w:author="Stephen Scherrer" w:date="2019-06-12T14:35:00Z">
        <w:r w:rsidR="00CA00D6">
          <w:rPr>
            <w:rFonts w:ascii="Times New Roman" w:hAnsi="Times New Roman" w:cs="Times New Roman"/>
            <w:sz w:val="24"/>
            <w:szCs w:val="24"/>
          </w:rPr>
          <w:t xml:space="preserve"> </w:t>
        </w:r>
      </w:ins>
      <w:r w:rsidRPr="00046C8F">
        <w:rPr>
          <w:rFonts w:ascii="Times New Roman" w:hAnsi="Times New Roman" w:cs="Times New Roman"/>
          <w:sz w:val="24"/>
          <w:szCs w:val="24"/>
        </w:rPr>
        <w:t xml:space="preserve">was also considered as this method </w:t>
      </w:r>
      <w:ins w:id="115" w:author="Stephen Scherrer" w:date="2019-06-12T15:28:00Z">
        <w:r w:rsidR="005E3699">
          <w:rPr>
            <w:rFonts w:ascii="Times New Roman" w:hAnsi="Times New Roman" w:cs="Times New Roman"/>
            <w:sz w:val="24"/>
            <w:szCs w:val="24"/>
          </w:rPr>
          <w:t>is likely to</w:t>
        </w:r>
      </w:ins>
      <w:ins w:id="116" w:author="Stephen Scherrer" w:date="2019-06-12T15:26:00Z">
        <w:r w:rsidR="006609FA">
          <w:rPr>
            <w:rFonts w:ascii="Times New Roman" w:hAnsi="Times New Roman" w:cs="Times New Roman"/>
            <w:sz w:val="24"/>
            <w:szCs w:val="24"/>
          </w:rPr>
          <w:t xml:space="preserve"> </w:t>
        </w:r>
      </w:ins>
      <w:ins w:id="117" w:author="Stephen Scherrer" w:date="2019-06-12T15:27:00Z">
        <w:r w:rsidR="006609FA">
          <w:rPr>
            <w:rFonts w:ascii="Times New Roman" w:hAnsi="Times New Roman" w:cs="Times New Roman"/>
            <w:sz w:val="24"/>
            <w:szCs w:val="24"/>
          </w:rPr>
          <w:t xml:space="preserve">result in underestimations of </w:t>
        </w:r>
        <w:r w:rsidR="005E3699">
          <w:rPr>
            <w:rFonts w:ascii="Times New Roman" w:hAnsi="Times New Roman" w:cs="Times New Roman"/>
            <w:sz w:val="24"/>
            <w:szCs w:val="24"/>
          </w:rPr>
          <w:t>age</w:t>
        </w:r>
      </w:ins>
      <w:commentRangeStart w:id="118"/>
      <w:del w:id="119" w:author="Stephen Scherrer" w:date="2019-06-12T15:27:00Z">
        <w:r w:rsidRPr="00046C8F" w:rsidDel="006609FA">
          <w:rPr>
            <w:rFonts w:ascii="Times New Roman" w:hAnsi="Times New Roman" w:cs="Times New Roman"/>
            <w:sz w:val="24"/>
            <w:szCs w:val="24"/>
          </w:rPr>
          <w:delText xml:space="preserve"> </w:delText>
        </w:r>
        <w:r w:rsidRPr="00622A71" w:rsidDel="006609FA">
          <w:rPr>
            <w:rFonts w:ascii="Times New Roman" w:hAnsi="Times New Roman" w:cs="Times New Roman"/>
            <w:i/>
            <w:sz w:val="24"/>
            <w:szCs w:val="24"/>
          </w:rPr>
          <w:delText>P. filamentosus</w:delText>
        </w:r>
      </w:del>
      <w:r>
        <w:rPr>
          <w:rFonts w:ascii="Times New Roman" w:hAnsi="Times New Roman" w:cs="Times New Roman"/>
          <w:sz w:val="24"/>
          <w:szCs w:val="24"/>
        </w:rPr>
        <w:t xml:space="preserve"> </w:t>
      </w:r>
      <w:commentRangeEnd w:id="118"/>
      <w:r w:rsidR="00683262">
        <w:rPr>
          <w:rStyle w:val="CommentReference"/>
        </w:rPr>
        <w:commentReference w:id="118"/>
      </w:r>
      <w:ins w:id="120" w:author="Stephen Scherrer" w:date="2019-06-12T15:33:00Z">
        <w:r w:rsidR="005E3699">
          <w:rPr>
            <w:rFonts w:ascii="Times New Roman" w:hAnsi="Times New Roman" w:cs="Times New Roman"/>
            <w:sz w:val="24"/>
            <w:szCs w:val="24"/>
          </w:rPr>
          <w:fldChar w:fldCharType="begin" w:fldLock="1"/>
        </w:r>
      </w:ins>
      <w:r w:rsidR="00BC087D">
        <w:rPr>
          <w:rFonts w:ascii="Times New Roman" w:hAnsi="Times New Roman" w:cs="Times New Roman"/>
          <w:sz w:val="24"/>
          <w:szCs w:val="24"/>
        </w:rPr>
        <w:instrText>ADDIN CSL_CITATION {"citationItems":[{"id":"ITEM-1","itemData":{"author":[{"dropping-particle":"","family":"Newman","given":"Stephen J.","non-dropping-particle":"","parse-names":false,"suffix":""},{"dropping-particle":"","family":"Wakefield","given":"Corey B.","non-dropping-particle":"","parse-names":false,"suffix":""},{"dropping-particle":"","family":"Williams","given":"Ashley J.","non-dropping-particle":"","parse-names":false,"suffix":""},{"dropping-particle":"","family":"Nicol","given":"Simon J.","non-dropping-particle":"","parse-names":false,"suffix":""},{"dropping-particle":"","family":"O'Malley","given":"Joseph M.","non-dropping-particle":"","parse-names":false,"suffix":""},{"dropping-particle":"","family":"DeMartini","given":"Edward E.","non-dropping-particle":"","parse-names":false,"suffix":""},{"dropping-particle":"","family":"Humphreys","given":"Robert L.","non-dropping-particle":"","parse-names":false,"suffix":""},{"dropping-particle":"","family":"Andrews","given":"Allen H.","non-dropping-particle":"","parse-names":false,"suffix":""},{"dropping-particle":"","family":"Nichols","given":"Ryan S.","non-dropping-particle":"","parse-names":false,"suffix":""},{"dropping-particle":"","family":"Halafihi","given":"Tuikolongahau","non-dropping-particle":"","parse-names":false,"suffix":""},{"dropping-particle":"","family":"Kaltavara","given":"Jeremie","non-dropping-particle":"","parse-names":false,"suffix":""},{"dropping-particle":"","family":"Taylor","given":"Brett M.","non-dropping-particle":"","parse-names":false,"suffix":""}],"container-title":"Marine Policy","id":"ITEM-1","issued":{"date-parts":[["2015"]]},"page":"182-185","title":"International workshop on methodological evolution to improve estimates of life history parameters and fisheries management of data-poor deep-water snappers and groupers","type":"article-journal","volume":"60"},"uris":["http://www.mendeley.com/documents/?uuid=316608b0-7c25-4991-adaa-ddf4ae1590cb"]}],"mendeley":{"formattedCitation":"(Newman et al. 2015)","plainTextFormattedCitation":"(Newman et al. 2015)","previouslyFormattedCitation":"(Newman et al. 2015)"},"properties":{"noteIndex":0},"schema":"https://github.com/citation-style-language/schema/raw/master/csl-citation.json"}</w:instrText>
      </w:r>
      <w:r w:rsidR="005E3699">
        <w:rPr>
          <w:rFonts w:ascii="Times New Roman" w:hAnsi="Times New Roman" w:cs="Times New Roman"/>
          <w:sz w:val="24"/>
          <w:szCs w:val="24"/>
        </w:rPr>
        <w:fldChar w:fldCharType="separate"/>
      </w:r>
      <w:r w:rsidR="005E3699" w:rsidRPr="005E3699">
        <w:rPr>
          <w:rFonts w:ascii="Times New Roman" w:hAnsi="Times New Roman" w:cs="Times New Roman"/>
          <w:noProof/>
          <w:sz w:val="24"/>
          <w:szCs w:val="24"/>
        </w:rPr>
        <w:t>(Newman et al. 2015)</w:t>
      </w:r>
      <w:ins w:id="121" w:author="Stephen Scherrer" w:date="2019-06-12T15:33:00Z">
        <w:r w:rsidR="005E3699">
          <w:rPr>
            <w:rFonts w:ascii="Times New Roman" w:hAnsi="Times New Roman" w:cs="Times New Roman"/>
            <w:sz w:val="24"/>
            <w:szCs w:val="24"/>
          </w:rPr>
          <w:fldChar w:fldCharType="end"/>
        </w:r>
      </w:ins>
      <w:r>
        <w:rPr>
          <w:rFonts w:ascii="Times New Roman" w:hAnsi="Times New Roman" w:cs="Times New Roman"/>
          <w:sz w:val="24"/>
          <w:szCs w:val="24"/>
        </w:rPr>
        <w:t>(</w:t>
      </w:r>
      <w:r w:rsidR="00F11515">
        <w:rPr>
          <w:rFonts w:ascii="Times New Roman" w:hAnsi="Times New Roman" w:cs="Times New Roman"/>
          <w:sz w:val="24"/>
          <w:szCs w:val="24"/>
        </w:rPr>
        <w:t>Table 4</w:t>
      </w:r>
      <w:del w:id="122" w:author="Stephen Scherrer" w:date="2019-06-12T15:34:00Z">
        <w:r w:rsidDel="005E3699">
          <w:rPr>
            <w:rFonts w:ascii="Times New Roman" w:hAnsi="Times New Roman" w:cs="Times New Roman"/>
            <w:sz w:val="24"/>
            <w:szCs w:val="24"/>
          </w:rPr>
          <w:delText xml:space="preserve">; </w:delText>
        </w:r>
      </w:del>
      <w:ins w:id="123" w:author="Stephen Scherrer" w:date="2019-06-12T14:36:00Z">
        <w:r w:rsidR="00CA00D6">
          <w:rPr>
            <w:rFonts w:ascii="Times New Roman" w:hAnsi="Times New Roman" w:cs="Times New Roman"/>
            <w:sz w:val="24"/>
            <w:szCs w:val="24"/>
          </w:rPr>
          <w:t>)</w:t>
        </w:r>
        <w:r w:rsidR="00683262">
          <w:rPr>
            <w:rFonts w:ascii="Times New Roman" w:hAnsi="Times New Roman" w:cs="Times New Roman"/>
            <w:sz w:val="24"/>
            <w:szCs w:val="24"/>
          </w:rPr>
          <w:t>.</w:t>
        </w:r>
      </w:ins>
    </w:p>
    <w:p w14:paraId="47C40BA9" w14:textId="77777777" w:rsidR="005E3699" w:rsidRDefault="008C372D" w:rsidP="008C372D">
      <w:pPr>
        <w:spacing w:before="240" w:line="480" w:lineRule="auto"/>
        <w:ind w:firstLine="720"/>
        <w:rPr>
          <w:ins w:id="124" w:author="Stephen Scherrer" w:date="2019-06-12T15:34:00Z"/>
          <w:rFonts w:ascii="Times New Roman" w:hAnsi="Times New Roman" w:cs="Times New Roman"/>
          <w:sz w:val="24"/>
          <w:szCs w:val="24"/>
        </w:rPr>
      </w:pPr>
      <w:r w:rsidRPr="00046C8F">
        <w:rPr>
          <w:rFonts w:ascii="Times New Roman" w:hAnsi="Times New Roman" w:cs="Times New Roman"/>
          <w:sz w:val="24"/>
          <w:szCs w:val="24"/>
        </w:rPr>
        <w:t xml:space="preserve">The six candidate integrative model structures (Models 6-11) were evaluated against one another using the following repeated </w:t>
      </w:r>
      <w:r>
        <w:rPr>
          <w:rFonts w:ascii="Times New Roman" w:hAnsi="Times New Roman" w:cs="Times New Roman"/>
          <w:sz w:val="24"/>
          <w:szCs w:val="24"/>
        </w:rPr>
        <w:t>training</w:t>
      </w:r>
      <w:r w:rsidRPr="00046C8F">
        <w:rPr>
          <w:rFonts w:ascii="Times New Roman" w:hAnsi="Times New Roman" w:cs="Times New Roman"/>
          <w:sz w:val="24"/>
          <w:szCs w:val="24"/>
        </w:rPr>
        <w:t xml:space="preserve">-testing cross validation procedure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{"citationItems":[{"id":"ITEM-1","itemData":{"DOI":"10.1093/biomet/76.3.503","ISBN":"0006-3444","ISSN":"00063444","abstract":"cited by Borra","author":[{"dropping-particle":"","family":"Burman","given":"Prabir","non-dropping-particle":"","parse-names":false,"suffix":""}],"container-title":"Biometrika","id":"ITEM-1","issue":"3","issued":{"date-parts":[["1989"]]},"page":"503-514","title":"A comparative study of ordinary cross-validation, v-fold cross-validation and the repeated learning-testing methods","type":"article-journal","volume":"76"},"uris":["http://www.mendeley.com/documents/?uuid=692761cb-aa8e-4185-9135-74eb7750b4f6"]}],"mendeley":{"formattedCitation":"(Burman 1989)","plainTextFormattedCitation":"(Burman 1989)","previouslyFormattedCitation":"(Burman 1989)"},"properties":{"noteIndex":0},"schema":"https://github.com/citation-style-language/schema/raw/master/csl-citation.json"}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(Burman 1989)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to determine the combination of </w:t>
      </w:r>
      <w:proofErr w:type="spellStart"/>
      <w:r w:rsidRPr="00046C8F">
        <w:rPr>
          <w:rFonts w:ascii="Times New Roman" w:hAnsi="Times New Roman" w:cs="Times New Roman"/>
          <w:sz w:val="24"/>
          <w:szCs w:val="24"/>
        </w:rPr>
        <w:t>mode</w:t>
      </w:r>
      <w:ins w:id="125" w:author="Stephen Scherrer" w:date="2019-06-12T15:34:00Z">
        <w:r w:rsidR="005E3699">
          <w:rPr>
            <w:rFonts w:ascii="Times New Roman" w:hAnsi="Times New Roman" w:cs="Times New Roman"/>
            <w:sz w:val="24"/>
            <w:szCs w:val="24"/>
          </w:rPr>
          <w:t>i</w:t>
        </w:r>
        <w:proofErr w:type="spellEnd"/>
      </w:ins>
    </w:p>
    <w:p w14:paraId="03529FF7" w14:textId="68956EAF" w:rsidR="008C372D" w:rsidRPr="00046C8F" w:rsidRDefault="008C372D" w:rsidP="008C372D">
      <w:pPr>
        <w:spacing w:before="240"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l weighting, data pooling, and data sources parameter estimates that consistently best predicted observed growth from tagging data. Each model structure was trained using two-thirds of the tagging data (n = 258) selected at random while the remaining one-third (n = 129) was reserved for evaluating each model’s predictive ability. Model performance was evaluated using </w:t>
      </w:r>
      <w:r>
        <w:rPr>
          <w:rFonts w:ascii="Times New Roman" w:hAnsi="Times New Roman" w:cs="Times New Roman"/>
          <w:sz w:val="24"/>
          <w:szCs w:val="24"/>
        </w:rPr>
        <w:t xml:space="preserve">the parameters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and </w:t>
      </w:r>
      <m:oMath>
        <m:r>
          <w:rPr>
            <w:rFonts w:ascii="Cambria Math" w:hAnsi="Cambria Math" w:cs="Times New Roman"/>
            <w:sz w:val="24"/>
            <w:szCs w:val="24"/>
          </w:rPr>
          <m:t xml:space="preserve">k </m:t>
        </m:r>
      </m:oMath>
      <w:r w:rsidRPr="00046C8F">
        <w:rPr>
          <w:rFonts w:ascii="Times New Roman" w:hAnsi="Times New Roman" w:cs="Times New Roman"/>
          <w:sz w:val="24"/>
          <w:szCs w:val="24"/>
        </w:rPr>
        <w:t>estimated from training data, applied to the length at tagging and time at liberty of each individual in the validation set to predict length at recapture using Equation 2. The variance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r>
          <w:rPr>
            <w:rFonts w:ascii="Cambria Math" w:hAnsi="Cambria Math" w:cs="Times New Roman"/>
            <w:sz w:val="24"/>
            <w:szCs w:val="24"/>
          </w:rPr>
          <m:t xml:space="preserve">) </m:t>
        </m:r>
      </m:oMath>
      <w:r w:rsidRPr="00046C8F">
        <w:rPr>
          <w:rFonts w:ascii="Times New Roman" w:hAnsi="Times New Roman" w:cs="Times New Roman"/>
          <w:sz w:val="24"/>
          <w:szCs w:val="24"/>
        </w:rPr>
        <w:t>between the predicted (</w:t>
      </w:r>
      <m:oMath>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e>
        </m:acc>
        <m:r>
          <w:rPr>
            <w:rFonts w:ascii="Cambria Math" w:hAnsi="Cambria Math" w:cs="Times New Roman"/>
            <w:sz w:val="24"/>
            <w:szCs w:val="24"/>
          </w:rPr>
          <m:t>)</m:t>
        </m:r>
      </m:oMath>
      <w:r w:rsidRPr="00046C8F">
        <w:rPr>
          <w:rFonts w:ascii="Times New Roman" w:hAnsi="Times New Roman" w:cs="Times New Roman"/>
          <w:sz w:val="24"/>
          <w:szCs w:val="24"/>
        </w:rPr>
        <w:t xml:space="preserve"> and observed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r>
          <w:rPr>
            <w:rFonts w:ascii="Cambria Math" w:hAnsi="Cambria Math" w:cs="Times New Roman"/>
            <w:sz w:val="24"/>
            <w:szCs w:val="24"/>
          </w:rPr>
          <m:t xml:space="preserve">) </m:t>
        </m:r>
      </m:oMath>
      <w:r w:rsidRPr="00046C8F">
        <w:rPr>
          <w:rFonts w:ascii="Times New Roman" w:hAnsi="Times New Roman" w:cs="Times New Roman"/>
          <w:sz w:val="24"/>
          <w:szCs w:val="24"/>
        </w:rPr>
        <w:t xml:space="preserve">length of each fish recapture was used as a metric for comparing the performance of competing model structures (E14). </w:t>
      </w:r>
    </w:p>
    <w:p w14:paraId="13CF74C7" w14:textId="77777777" w:rsidR="008C372D" w:rsidRPr="00046C8F" w:rsidRDefault="0029182A"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E14</m:t>
              </m:r>
            </m:e>
          </m:d>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e>
                      </m:acc>
                    </m:e>
                  </m:d>
                </m:e>
                <m:sup>
                  <m:r>
                    <w:rPr>
                      <w:rFonts w:ascii="Cambria Math" w:hAnsi="Cambria Math" w:cs="Times New Roman"/>
                      <w:sz w:val="24"/>
                      <w:szCs w:val="24"/>
                    </w:rPr>
                    <m:t>2</m:t>
                  </m:r>
                </m:sup>
              </m:sSup>
            </m:e>
          </m:nary>
        </m:oMath>
      </m:oMathPara>
    </w:p>
    <w:p w14:paraId="18BFAE4F"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lastRenderedPageBreak/>
        <w:t>The preferred model structure was the one whose estimated parameters most frequently produced the smallest variance.</w:t>
      </w:r>
      <w:r>
        <w:rPr>
          <w:rFonts w:ascii="Times New Roman" w:hAnsi="Times New Roman" w:cs="Times New Roman"/>
          <w:sz w:val="24"/>
          <w:szCs w:val="24"/>
        </w:rPr>
        <w:t xml:space="preserve"> </w:t>
      </w:r>
      <w:r w:rsidRPr="00046C8F">
        <w:rPr>
          <w:rFonts w:ascii="Times New Roman" w:hAnsi="Times New Roman" w:cs="Times New Roman"/>
          <w:sz w:val="24"/>
          <w:szCs w:val="24"/>
        </w:rPr>
        <w:t>This procedure was repeated 10,000 times. The preferred model structure was the one that most frequently reported the lowest variance across all of these iterations. To determine if incorporating additional data sources improved predictive performance, cross validation variances for the preferred model structure were compared to those calculated using a model structure identical to Model 5, calculated including only tagging data.</w:t>
      </w:r>
    </w:p>
    <w:p w14:paraId="0C8EBB6C"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ab/>
        <w:t xml:space="preserve">The integrative model structure that best predicted observed growth most frequently was refit using the entire data set. Two-sided 95% confidence intervals were estimated for each parameter from the results of 10,000 bootstrap iterations. As with tagging data, the procedure for resampling direct aging data was straightforward and involved random sampling with replacement from the dataset to construct pseudo data sets with an equal number of observations as the original data. Bootstrapping length frequency data was slightly more complicated with each study period in the pseudo data resampled from the corresponding period of the </w:t>
      </w:r>
      <w:r>
        <w:rPr>
          <w:rFonts w:ascii="Times New Roman" w:hAnsi="Times New Roman" w:cs="Times New Roman"/>
          <w:sz w:val="24"/>
          <w:szCs w:val="24"/>
        </w:rPr>
        <w:t>reconstructed</w:t>
      </w:r>
      <w:r w:rsidRPr="00046C8F">
        <w:rPr>
          <w:rFonts w:ascii="Times New Roman" w:hAnsi="Times New Roman" w:cs="Times New Roman"/>
          <w:sz w:val="24"/>
          <w:szCs w:val="24"/>
        </w:rPr>
        <w:t xml:space="preserve"> study data. Each study period in the pseudo dataset contained the same number of observations as in </w:t>
      </w:r>
      <w:r>
        <w:rPr>
          <w:rFonts w:ascii="Times New Roman" w:hAnsi="Times New Roman" w:cs="Times New Roman"/>
          <w:sz w:val="24"/>
          <w:szCs w:val="24"/>
        </w:rPr>
        <w:t xml:space="preserve">the </w:t>
      </w:r>
      <w:r w:rsidRPr="00046C8F">
        <w:rPr>
          <w:rFonts w:ascii="Times New Roman" w:hAnsi="Times New Roman" w:cs="Times New Roman"/>
          <w:sz w:val="24"/>
          <w:szCs w:val="24"/>
        </w:rPr>
        <w:t xml:space="preserve">corresponding </w:t>
      </w:r>
      <w:r>
        <w:rPr>
          <w:rFonts w:ascii="Times New Roman" w:hAnsi="Times New Roman" w:cs="Times New Roman"/>
          <w:sz w:val="24"/>
          <w:szCs w:val="24"/>
        </w:rPr>
        <w:t xml:space="preserve">time </w:t>
      </w:r>
      <w:r w:rsidRPr="00046C8F">
        <w:rPr>
          <w:rFonts w:ascii="Times New Roman" w:hAnsi="Times New Roman" w:cs="Times New Roman"/>
          <w:sz w:val="24"/>
          <w:szCs w:val="24"/>
        </w:rPr>
        <w:t xml:space="preserve">period </w:t>
      </w:r>
      <w:r>
        <w:rPr>
          <w:rFonts w:ascii="Times New Roman" w:hAnsi="Times New Roman" w:cs="Times New Roman"/>
          <w:sz w:val="24"/>
          <w:szCs w:val="24"/>
        </w:rPr>
        <w:t xml:space="preserve">of </w:t>
      </w:r>
      <w:r w:rsidRPr="00046C8F">
        <w:rPr>
          <w:rFonts w:ascii="Times New Roman" w:hAnsi="Times New Roman" w:cs="Times New Roman"/>
          <w:sz w:val="24"/>
          <w:szCs w:val="24"/>
        </w:rPr>
        <w:t>the original study data.</w:t>
      </w:r>
    </w:p>
    <w:p w14:paraId="5AB8C83B" w14:textId="77777777" w:rsidR="008C372D" w:rsidRPr="00046C8F" w:rsidRDefault="008C372D" w:rsidP="008C372D">
      <w:pPr>
        <w:spacing w:line="480" w:lineRule="auto"/>
        <w:rPr>
          <w:rFonts w:ascii="Times New Roman" w:hAnsi="Times New Roman" w:cs="Times New Roman"/>
          <w:sz w:val="24"/>
          <w:szCs w:val="24"/>
        </w:rPr>
      </w:pPr>
    </w:p>
    <w:p w14:paraId="7DE66525"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Results</w:t>
      </w:r>
    </w:p>
    <w:p w14:paraId="0AC33F92" w14:textId="77777777" w:rsidR="008C372D" w:rsidRPr="00046C8F" w:rsidRDefault="008C372D" w:rsidP="008C372D">
      <w:pPr>
        <w:spacing w:line="480" w:lineRule="auto"/>
        <w:outlineLvl w:val="1"/>
        <w:rPr>
          <w:rFonts w:ascii="Times New Roman" w:hAnsi="Times New Roman" w:cs="Times New Roman"/>
          <w:i/>
          <w:sz w:val="24"/>
          <w:szCs w:val="24"/>
        </w:rPr>
      </w:pPr>
      <w:r>
        <w:rPr>
          <w:rFonts w:ascii="Times New Roman" w:hAnsi="Times New Roman" w:cs="Times New Roman"/>
          <w:i/>
          <w:sz w:val="24"/>
          <w:szCs w:val="24"/>
        </w:rPr>
        <w:t>Opakapaka Tagging Program</w:t>
      </w:r>
    </w:p>
    <w:p w14:paraId="7F6A72B7" w14:textId="677E0304"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Of the 4,17</w:t>
      </w:r>
      <w:r>
        <w:rPr>
          <w:rFonts w:ascii="Times New Roman" w:hAnsi="Times New Roman" w:cs="Times New Roman"/>
          <w:sz w:val="24"/>
          <w:szCs w:val="24"/>
        </w:rPr>
        <w:t>9</w:t>
      </w:r>
      <w:r w:rsidRPr="00046C8F">
        <w:rPr>
          <w:rFonts w:ascii="Times New Roman" w:hAnsi="Times New Roman" w:cs="Times New Roman"/>
          <w:sz w:val="24"/>
          <w:szCs w:val="24"/>
        </w:rPr>
        <w:t xml:space="preserve"> </w:t>
      </w:r>
      <w:r w:rsidRPr="00622A71">
        <w:rPr>
          <w:rFonts w:ascii="Times New Roman" w:hAnsi="Times New Roman" w:cs="Times New Roman"/>
          <w:i/>
          <w:sz w:val="24"/>
          <w:szCs w:val="24"/>
        </w:rPr>
        <w:t>P. filamentosus</w:t>
      </w:r>
      <w:r w:rsidRPr="00046C8F">
        <w:rPr>
          <w:rFonts w:ascii="Times New Roman" w:hAnsi="Times New Roman" w:cs="Times New Roman"/>
          <w:sz w:val="24"/>
          <w:szCs w:val="24"/>
        </w:rPr>
        <w:t xml:space="preserve"> tagged </w:t>
      </w:r>
      <w:r w:rsidR="00F9518B">
        <w:rPr>
          <w:rFonts w:ascii="Times New Roman" w:hAnsi="Times New Roman" w:cs="Times New Roman"/>
          <w:sz w:val="24"/>
          <w:szCs w:val="24"/>
        </w:rPr>
        <w:t>4</w:t>
      </w:r>
      <w:r w:rsidR="00CD2C6B">
        <w:rPr>
          <w:rFonts w:ascii="Times New Roman" w:hAnsi="Times New Roman" w:cs="Times New Roman"/>
          <w:sz w:val="24"/>
          <w:szCs w:val="24"/>
        </w:rPr>
        <w:t>39</w:t>
      </w:r>
      <w:r w:rsidR="00F9518B">
        <w:rPr>
          <w:rFonts w:ascii="Times New Roman" w:hAnsi="Times New Roman" w:cs="Times New Roman"/>
          <w:sz w:val="24"/>
          <w:szCs w:val="24"/>
        </w:rPr>
        <w:t xml:space="preserve"> </w:t>
      </w:r>
      <w:r w:rsidRPr="00046C8F">
        <w:rPr>
          <w:rFonts w:ascii="Times New Roman" w:hAnsi="Times New Roman" w:cs="Times New Roman"/>
          <w:sz w:val="24"/>
          <w:szCs w:val="24"/>
        </w:rPr>
        <w:t>individuals were recaptured at least once (10.</w:t>
      </w:r>
      <w:r w:rsidR="00CD2C6B">
        <w:rPr>
          <w:rFonts w:ascii="Times New Roman" w:hAnsi="Times New Roman" w:cs="Times New Roman"/>
          <w:sz w:val="24"/>
          <w:szCs w:val="24"/>
        </w:rPr>
        <w:t>5</w:t>
      </w:r>
      <w:r w:rsidRPr="00046C8F">
        <w:rPr>
          <w:rFonts w:ascii="Times New Roman" w:hAnsi="Times New Roman" w:cs="Times New Roman"/>
          <w:sz w:val="24"/>
          <w:szCs w:val="24"/>
        </w:rPr>
        <w:t>%</w:t>
      </w:r>
      <w:r w:rsidR="00F26143">
        <w:rPr>
          <w:rFonts w:ascii="Times New Roman" w:hAnsi="Times New Roman" w:cs="Times New Roman"/>
          <w:sz w:val="24"/>
          <w:szCs w:val="24"/>
        </w:rPr>
        <w:t>, Table 1</w:t>
      </w:r>
      <w:r w:rsidRPr="00046C8F">
        <w:rPr>
          <w:rFonts w:ascii="Times New Roman" w:hAnsi="Times New Roman" w:cs="Times New Roman"/>
          <w:sz w:val="24"/>
          <w:szCs w:val="24"/>
        </w:rPr>
        <w:t xml:space="preserve">). Mortality of fish upon release appeared to be generally low, facilitated by the strong tagging selectivity for healthy fish in good condition. Some immediate mortality was observed due to sharks and cetaceans or capture stress (4 individuals). Long-term mortality was thought to be relatively low based upon the high rates of tag return spanning many years. Hydra (small </w:t>
      </w:r>
      <w:r w:rsidRPr="00046C8F">
        <w:rPr>
          <w:rFonts w:ascii="Times New Roman" w:hAnsi="Times New Roman" w:cs="Times New Roman"/>
          <w:sz w:val="24"/>
          <w:szCs w:val="24"/>
        </w:rPr>
        <w:lastRenderedPageBreak/>
        <w:t xml:space="preserve">cnidarian polyps) biofouling of the tags was observed for some individuals with large times at liberty, with some lesions apparent around the opening where the tag exited the body cavity. This was not thought to be a serious health issue since the fish appeared to be feeding and swimming normally. </w:t>
      </w:r>
    </w:p>
    <w:p w14:paraId="31BFDCE7" w14:textId="52B0BF5B" w:rsidR="008C372D" w:rsidRPr="00046C8F" w:rsidRDefault="008C372D" w:rsidP="008C372D">
      <w:pPr>
        <w:spacing w:line="480" w:lineRule="auto"/>
        <w:ind w:firstLine="720"/>
        <w:rPr>
          <w:rFonts w:ascii="Times New Roman" w:hAnsi="Times New Roman" w:cs="Times New Roman"/>
          <w:sz w:val="24"/>
          <w:szCs w:val="24"/>
        </w:rPr>
      </w:pPr>
      <w:r>
        <w:rPr>
          <w:rFonts w:ascii="Times New Roman" w:hAnsi="Times New Roman" w:cs="Times New Roman"/>
          <w:sz w:val="24"/>
          <w:szCs w:val="24"/>
        </w:rPr>
        <w:t>Initial fork length at capture</w:t>
      </w:r>
      <w:r w:rsidRPr="00046C8F">
        <w:rPr>
          <w:rFonts w:ascii="Times New Roman" w:hAnsi="Times New Roman" w:cs="Times New Roman"/>
          <w:sz w:val="24"/>
          <w:szCs w:val="24"/>
        </w:rPr>
        <w:t xml:space="preserve"> </w:t>
      </w:r>
      <w:r>
        <w:rPr>
          <w:rFonts w:ascii="Times New Roman" w:hAnsi="Times New Roman" w:cs="Times New Roman"/>
          <w:sz w:val="24"/>
          <w:szCs w:val="24"/>
        </w:rPr>
        <w:t>across</w:t>
      </w:r>
      <w:r w:rsidRPr="00046C8F">
        <w:rPr>
          <w:rFonts w:ascii="Times New Roman" w:hAnsi="Times New Roman" w:cs="Times New Roman"/>
          <w:sz w:val="24"/>
          <w:szCs w:val="24"/>
        </w:rPr>
        <w:t xml:space="preserve"> all individuals ranged in size </w:t>
      </w:r>
      <w:r>
        <w:rPr>
          <w:rFonts w:ascii="Times New Roman" w:hAnsi="Times New Roman" w:cs="Times New Roman"/>
          <w:sz w:val="24"/>
          <w:szCs w:val="24"/>
        </w:rPr>
        <w:t>from</w:t>
      </w:r>
      <w:r w:rsidRPr="00046C8F">
        <w:rPr>
          <w:rFonts w:ascii="Times New Roman" w:hAnsi="Times New Roman" w:cs="Times New Roman"/>
          <w:sz w:val="24"/>
          <w:szCs w:val="24"/>
        </w:rPr>
        <w:t xml:space="preserve"> 16.5 </w:t>
      </w:r>
      <w:r>
        <w:rPr>
          <w:rFonts w:ascii="Times New Roman" w:hAnsi="Times New Roman" w:cs="Times New Roman"/>
          <w:sz w:val="24"/>
          <w:szCs w:val="24"/>
        </w:rPr>
        <w:t>to</w:t>
      </w:r>
      <w:r w:rsidRPr="00046C8F">
        <w:rPr>
          <w:rFonts w:ascii="Times New Roman" w:hAnsi="Times New Roman" w:cs="Times New Roman"/>
          <w:sz w:val="24"/>
          <w:szCs w:val="24"/>
        </w:rPr>
        <w:t xml:space="preserve"> 53.3</w:t>
      </w:r>
      <w:r w:rsidR="00E40ABA">
        <w:rPr>
          <w:rFonts w:ascii="Times New Roman" w:hAnsi="Times New Roman" w:cs="Times New Roman"/>
          <w:sz w:val="24"/>
          <w:szCs w:val="24"/>
        </w:rPr>
        <w:t xml:space="preserve"> </w:t>
      </w:r>
      <w:r w:rsidRPr="00046C8F">
        <w:rPr>
          <w:rFonts w:ascii="Times New Roman" w:hAnsi="Times New Roman" w:cs="Times New Roman"/>
          <w:sz w:val="24"/>
          <w:szCs w:val="24"/>
        </w:rPr>
        <w:t>cm (mean = 31.9 cm, standard deviation (</w:t>
      </w:r>
      <w:proofErr w:type="spellStart"/>
      <w:r w:rsidRPr="00046C8F">
        <w:rPr>
          <w:rFonts w:ascii="Times New Roman" w:hAnsi="Times New Roman" w:cs="Times New Roman"/>
          <w:sz w:val="24"/>
          <w:szCs w:val="24"/>
        </w:rPr>
        <w:t>s.d</w:t>
      </w:r>
      <w:r>
        <w:rPr>
          <w:rFonts w:ascii="Times New Roman" w:hAnsi="Times New Roman" w:cs="Times New Roman"/>
          <w:sz w:val="24"/>
          <w:szCs w:val="24"/>
        </w:rPr>
        <w:t>.</w:t>
      </w:r>
      <w:proofErr w:type="spellEnd"/>
      <w:r w:rsidRPr="00046C8F">
        <w:rPr>
          <w:rFonts w:ascii="Times New Roman" w:hAnsi="Times New Roman" w:cs="Times New Roman"/>
          <w:sz w:val="24"/>
          <w:szCs w:val="24"/>
        </w:rPr>
        <w:t>) = 5.</w:t>
      </w:r>
      <w:r w:rsidR="00E40ABA">
        <w:rPr>
          <w:rFonts w:ascii="Times New Roman" w:hAnsi="Times New Roman" w:cs="Times New Roman"/>
          <w:sz w:val="24"/>
          <w:szCs w:val="24"/>
        </w:rPr>
        <w:t>5</w:t>
      </w:r>
      <w:r w:rsidRPr="00046C8F">
        <w:rPr>
          <w:rFonts w:ascii="Times New Roman" w:hAnsi="Times New Roman" w:cs="Times New Roman"/>
          <w:sz w:val="24"/>
          <w:szCs w:val="24"/>
        </w:rPr>
        <w:t xml:space="preserve">) and ranged from 19.1 cm and 52.8 cm (mean = 32.8, </w:t>
      </w:r>
      <w:proofErr w:type="spellStart"/>
      <w:r w:rsidRPr="00046C8F">
        <w:rPr>
          <w:rFonts w:ascii="Times New Roman" w:hAnsi="Times New Roman" w:cs="Times New Roman"/>
          <w:sz w:val="24"/>
          <w:szCs w:val="24"/>
        </w:rPr>
        <w:t>s.d.</w:t>
      </w:r>
      <w:proofErr w:type="spellEnd"/>
      <w:r w:rsidRPr="00046C8F">
        <w:rPr>
          <w:rFonts w:ascii="Times New Roman" w:hAnsi="Times New Roman" w:cs="Times New Roman"/>
          <w:sz w:val="24"/>
          <w:szCs w:val="24"/>
        </w:rPr>
        <w:t xml:space="preserve"> = 5.</w:t>
      </w:r>
      <w:r w:rsidR="00E40ABA">
        <w:rPr>
          <w:rFonts w:ascii="Times New Roman" w:hAnsi="Times New Roman" w:cs="Times New Roman"/>
          <w:sz w:val="24"/>
          <w:szCs w:val="24"/>
        </w:rPr>
        <w:t>1</w:t>
      </w:r>
      <w:r w:rsidRPr="00046C8F">
        <w:rPr>
          <w:rFonts w:ascii="Times New Roman" w:hAnsi="Times New Roman" w:cs="Times New Roman"/>
          <w:sz w:val="24"/>
          <w:szCs w:val="24"/>
        </w:rPr>
        <w:t xml:space="preserve">) for fish that were later recaptured. </w:t>
      </w:r>
      <w:r>
        <w:rPr>
          <w:rFonts w:ascii="Times New Roman" w:hAnsi="Times New Roman" w:cs="Times New Roman"/>
          <w:sz w:val="24"/>
          <w:szCs w:val="24"/>
        </w:rPr>
        <w:t>For those fish that were later recaptured, fork l</w:t>
      </w:r>
      <w:r w:rsidRPr="00046C8F">
        <w:rPr>
          <w:rFonts w:ascii="Times New Roman" w:hAnsi="Times New Roman" w:cs="Times New Roman"/>
          <w:sz w:val="24"/>
          <w:szCs w:val="24"/>
        </w:rPr>
        <w:t xml:space="preserve">ength at recapture ranged between 22.9 cm and 76.2 cm (mean = 41.9, </w:t>
      </w:r>
      <w:proofErr w:type="spellStart"/>
      <w:r w:rsidRPr="00046C8F">
        <w:rPr>
          <w:rFonts w:ascii="Times New Roman" w:hAnsi="Times New Roman" w:cs="Times New Roman"/>
          <w:sz w:val="24"/>
          <w:szCs w:val="24"/>
        </w:rPr>
        <w:t>s.d.</w:t>
      </w:r>
      <w:proofErr w:type="spellEnd"/>
      <w:r w:rsidRPr="00046C8F">
        <w:rPr>
          <w:rFonts w:ascii="Times New Roman" w:hAnsi="Times New Roman" w:cs="Times New Roman"/>
          <w:sz w:val="24"/>
          <w:szCs w:val="24"/>
        </w:rPr>
        <w:t xml:space="preserve"> = 8.</w:t>
      </w:r>
      <w:r w:rsidR="00E40ABA">
        <w:rPr>
          <w:rFonts w:ascii="Times New Roman" w:hAnsi="Times New Roman" w:cs="Times New Roman"/>
          <w:sz w:val="24"/>
          <w:szCs w:val="24"/>
        </w:rPr>
        <w:t>7</w:t>
      </w:r>
      <w:r w:rsidRPr="00046C8F">
        <w:rPr>
          <w:rFonts w:ascii="Times New Roman" w:hAnsi="Times New Roman" w:cs="Times New Roman"/>
          <w:sz w:val="24"/>
          <w:szCs w:val="24"/>
        </w:rPr>
        <w:t>). The minimum time at liberty for any fish between tagging and recapture was a single day while the maximum time at liberty was 10.3 years (3,748 days) (</w:t>
      </w:r>
      <w:r w:rsidR="00F11515">
        <w:rPr>
          <w:rFonts w:ascii="Times New Roman" w:hAnsi="Times New Roman" w:cs="Times New Roman"/>
          <w:sz w:val="24"/>
          <w:szCs w:val="24"/>
        </w:rPr>
        <w:t>Figure 2</w:t>
      </w:r>
      <w:r w:rsidRPr="00046C8F">
        <w:rPr>
          <w:rFonts w:ascii="Times New Roman" w:hAnsi="Times New Roman" w:cs="Times New Roman"/>
          <w:sz w:val="24"/>
          <w:szCs w:val="24"/>
        </w:rPr>
        <w:t xml:space="preserve">). The mean time at liberty was </w:t>
      </w:r>
      <w:r w:rsidR="00B7205F">
        <w:rPr>
          <w:rFonts w:ascii="Times New Roman" w:hAnsi="Times New Roman" w:cs="Times New Roman"/>
          <w:sz w:val="24"/>
          <w:szCs w:val="24"/>
        </w:rPr>
        <w:t xml:space="preserve">1.82 years or </w:t>
      </w:r>
      <w:r w:rsidRPr="00046C8F">
        <w:rPr>
          <w:rFonts w:ascii="Times New Roman" w:hAnsi="Times New Roman" w:cs="Times New Roman"/>
          <w:sz w:val="24"/>
          <w:szCs w:val="24"/>
        </w:rPr>
        <w:t>666 days (</w:t>
      </w:r>
      <w:proofErr w:type="spellStart"/>
      <w:r w:rsidRPr="00046C8F">
        <w:rPr>
          <w:rFonts w:ascii="Times New Roman" w:hAnsi="Times New Roman" w:cs="Times New Roman"/>
          <w:sz w:val="24"/>
          <w:szCs w:val="24"/>
        </w:rPr>
        <w:t>s.d.</w:t>
      </w:r>
      <w:proofErr w:type="spellEnd"/>
      <w:r w:rsidRPr="00046C8F">
        <w:rPr>
          <w:rFonts w:ascii="Times New Roman" w:hAnsi="Times New Roman" w:cs="Times New Roman"/>
          <w:sz w:val="24"/>
          <w:szCs w:val="24"/>
        </w:rPr>
        <w:t xml:space="preserve"> = 625).</w:t>
      </w:r>
    </w:p>
    <w:p w14:paraId="288A5EAA" w14:textId="278BEC70"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One fish was excluded from further analysis as its fork length at capture was not recorded. Seven fish were removed because the recapture date was not properly recorded. Of the remaining 43</w:t>
      </w:r>
      <w:r w:rsidR="00704896">
        <w:rPr>
          <w:rFonts w:ascii="Times New Roman" w:hAnsi="Times New Roman" w:cs="Times New Roman"/>
          <w:sz w:val="24"/>
          <w:szCs w:val="24"/>
        </w:rPr>
        <w:t>2</w:t>
      </w:r>
      <w:r w:rsidRPr="00046C8F">
        <w:rPr>
          <w:rFonts w:ascii="Times New Roman" w:hAnsi="Times New Roman" w:cs="Times New Roman"/>
          <w:sz w:val="24"/>
          <w:szCs w:val="24"/>
        </w:rPr>
        <w:t xml:space="preserve"> fish recaptured, 3</w:t>
      </w:r>
      <w:r w:rsidR="00704896">
        <w:rPr>
          <w:rFonts w:ascii="Times New Roman" w:hAnsi="Times New Roman" w:cs="Times New Roman"/>
          <w:sz w:val="24"/>
          <w:szCs w:val="24"/>
        </w:rPr>
        <w:t>51</w:t>
      </w:r>
      <w:r w:rsidRPr="00046C8F">
        <w:rPr>
          <w:rFonts w:ascii="Times New Roman" w:hAnsi="Times New Roman" w:cs="Times New Roman"/>
          <w:sz w:val="24"/>
          <w:szCs w:val="24"/>
        </w:rPr>
        <w:t xml:space="preserve"> were recaptured a single time, 3</w:t>
      </w:r>
      <w:r w:rsidR="00704896">
        <w:rPr>
          <w:rFonts w:ascii="Times New Roman" w:hAnsi="Times New Roman" w:cs="Times New Roman"/>
          <w:sz w:val="24"/>
          <w:szCs w:val="24"/>
        </w:rPr>
        <w:t>3</w:t>
      </w:r>
      <w:r w:rsidRPr="00046C8F">
        <w:rPr>
          <w:rFonts w:ascii="Times New Roman" w:hAnsi="Times New Roman" w:cs="Times New Roman"/>
          <w:sz w:val="24"/>
          <w:szCs w:val="24"/>
        </w:rPr>
        <w:t xml:space="preserve"> fish were recaptured a total of two times, one fish recaptured 3 times, and two fish were recaptured 4 times. </w:t>
      </w:r>
      <w:r>
        <w:rPr>
          <w:rFonts w:ascii="Times New Roman" w:hAnsi="Times New Roman" w:cs="Times New Roman"/>
          <w:sz w:val="24"/>
          <w:szCs w:val="24"/>
        </w:rPr>
        <w:t xml:space="preserve">We also </w:t>
      </w:r>
      <w:r w:rsidRPr="00046C8F">
        <w:rPr>
          <w:rFonts w:ascii="Times New Roman" w:hAnsi="Times New Roman" w:cs="Times New Roman"/>
          <w:sz w:val="24"/>
          <w:szCs w:val="24"/>
        </w:rPr>
        <w:t>excluded from analysis 4</w:t>
      </w:r>
      <w:r w:rsidR="00704896">
        <w:rPr>
          <w:rFonts w:ascii="Times New Roman" w:hAnsi="Times New Roman" w:cs="Times New Roman"/>
          <w:sz w:val="24"/>
          <w:szCs w:val="24"/>
        </w:rPr>
        <w:t>5</w:t>
      </w:r>
      <w:r w:rsidRPr="00046C8F">
        <w:rPr>
          <w:rFonts w:ascii="Times New Roman" w:hAnsi="Times New Roman" w:cs="Times New Roman"/>
          <w:sz w:val="24"/>
          <w:szCs w:val="24"/>
        </w:rPr>
        <w:t xml:space="preserve"> individuals for whom time </w:t>
      </w:r>
      <w:r>
        <w:rPr>
          <w:rFonts w:ascii="Times New Roman" w:hAnsi="Times New Roman" w:cs="Times New Roman"/>
          <w:sz w:val="24"/>
          <w:szCs w:val="24"/>
        </w:rPr>
        <w:t xml:space="preserve">at </w:t>
      </w:r>
      <w:r w:rsidRPr="00046C8F">
        <w:rPr>
          <w:rFonts w:ascii="Times New Roman" w:hAnsi="Times New Roman" w:cs="Times New Roman"/>
          <w:sz w:val="24"/>
          <w:szCs w:val="24"/>
        </w:rPr>
        <w:t>liberty was less than 60 days yielding a data set of 387 unique individuals.</w:t>
      </w:r>
    </w:p>
    <w:p w14:paraId="5F5E63F1" w14:textId="77777777" w:rsidR="008C372D" w:rsidRPr="00046C8F" w:rsidRDefault="008C372D" w:rsidP="008C372D">
      <w:pPr>
        <w:spacing w:line="480" w:lineRule="auto"/>
        <w:rPr>
          <w:rFonts w:ascii="Times New Roman" w:hAnsi="Times New Roman" w:cs="Times New Roman"/>
          <w:sz w:val="24"/>
          <w:szCs w:val="24"/>
        </w:rPr>
      </w:pPr>
    </w:p>
    <w:p w14:paraId="2F71709A" w14:textId="1D70BEAD" w:rsidR="008C372D" w:rsidRPr="00046C8F" w:rsidRDefault="008C372D" w:rsidP="00406CC5">
      <w:pPr>
        <w:spacing w:line="480" w:lineRule="auto"/>
        <w:outlineLvl w:val="1"/>
        <w:rPr>
          <w:rFonts w:ascii="Times New Roman" w:hAnsi="Times New Roman" w:cs="Times New Roman"/>
          <w:i/>
          <w:sz w:val="24"/>
          <w:szCs w:val="24"/>
        </w:rPr>
      </w:pPr>
      <w:r w:rsidRPr="00046C8F">
        <w:rPr>
          <w:rFonts w:ascii="Times New Roman" w:hAnsi="Times New Roman" w:cs="Times New Roman"/>
          <w:i/>
          <w:sz w:val="24"/>
          <w:szCs w:val="24"/>
        </w:rPr>
        <w:t>Estimating Growth Parameters from Tagging Data</w:t>
      </w:r>
      <w:r>
        <w:rPr>
          <w:rFonts w:ascii="Times New Roman" w:hAnsi="Times New Roman" w:cs="Times New Roman"/>
          <w:i/>
          <w:sz w:val="24"/>
          <w:szCs w:val="24"/>
        </w:rPr>
        <w:t>: Bayesian Approach</w:t>
      </w:r>
    </w:p>
    <w:p w14:paraId="2DF998FE" w14:textId="363F5966" w:rsidR="008C372D" w:rsidRPr="00046C8F" w:rsidRDefault="008C372D" w:rsidP="008C372D">
      <w:pPr>
        <w:pStyle w:val="NoSpacing"/>
        <w:spacing w:line="480" w:lineRule="auto"/>
        <w:rPr>
          <w:rFonts w:ascii="Times New Roman" w:hAnsi="Times New Roman" w:cs="Times New Roman"/>
          <w:noProof/>
          <w:sz w:val="24"/>
          <w:szCs w:val="24"/>
        </w:rPr>
      </w:pPr>
      <w:r w:rsidRPr="00046C8F">
        <w:rPr>
          <w:rFonts w:ascii="Times New Roman" w:hAnsi="Times New Roman" w:cs="Times New Roman"/>
          <w:noProof/>
          <w:sz w:val="24"/>
          <w:szCs w:val="24"/>
        </w:rPr>
        <w:t xml:space="preserve">The Bayesian hierarchical approach using the </w:t>
      </w:r>
      <w:r>
        <w:rPr>
          <w:rFonts w:ascii="Times New Roman" w:hAnsi="Times New Roman" w:cs="Times New Roman"/>
          <w:noProof/>
          <w:sz w:val="24"/>
          <w:szCs w:val="24"/>
        </w:rPr>
        <w:t>JAGS</w:t>
      </w:r>
      <w:r w:rsidRPr="00046C8F">
        <w:rPr>
          <w:rFonts w:ascii="Times New Roman" w:hAnsi="Times New Roman" w:cs="Times New Roman"/>
          <w:noProof/>
          <w:sz w:val="24"/>
          <w:szCs w:val="24"/>
        </w:rPr>
        <w:t xml:space="preserve"> software yielded mean estimates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t xml:space="preserve">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for each of the Models 1</w:t>
      </w:r>
      <w:r w:rsidR="006C6D8D">
        <w:rPr>
          <w:rFonts w:ascii="Times New Roman" w:hAnsi="Times New Roman" w:cs="Times New Roman"/>
          <w:noProof/>
          <w:sz w:val="24"/>
          <w:szCs w:val="24"/>
        </w:rPr>
        <w:t>–</w:t>
      </w:r>
      <w:r w:rsidRPr="00046C8F">
        <w:rPr>
          <w:rFonts w:ascii="Times New Roman" w:hAnsi="Times New Roman" w:cs="Times New Roman"/>
          <w:noProof/>
          <w:sz w:val="24"/>
          <w:szCs w:val="24"/>
        </w:rPr>
        <w:t>4 examined (</w:t>
      </w:r>
      <w:r w:rsidR="00F11515">
        <w:rPr>
          <w:rFonts w:ascii="Times New Roman" w:hAnsi="Times New Roman" w:cs="Times New Roman"/>
          <w:noProof/>
          <w:sz w:val="24"/>
          <w:szCs w:val="24"/>
        </w:rPr>
        <w:t>Table 2</w:t>
      </w:r>
      <w:r w:rsidRPr="00046C8F">
        <w:rPr>
          <w:rFonts w:ascii="Times New Roman" w:hAnsi="Times New Roman" w:cs="Times New Roman"/>
          <w:noProof/>
          <w:sz w:val="24"/>
          <w:szCs w:val="24"/>
        </w:rPr>
        <w:t xml:space="preserve">). The presumptive optimal model which incorporated individual variability in both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t xml:space="preserve">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(Model 1) yielded mean parameter estimates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774E1E" w:rsidRPr="00046C8F">
        <w:rPr>
          <w:rFonts w:ascii="Times New Roman" w:hAnsi="Times New Roman" w:cs="Times New Roman"/>
          <w:noProof/>
          <w:sz w:val="24"/>
          <w:szCs w:val="24"/>
        </w:rPr>
        <w:t xml:space="preserve"> = 58.</w:t>
      </w:r>
      <w:r w:rsidR="00E40ABA">
        <w:rPr>
          <w:rFonts w:ascii="Times New Roman" w:hAnsi="Times New Roman" w:cs="Times New Roman"/>
          <w:noProof/>
          <w:sz w:val="24"/>
          <w:szCs w:val="24"/>
        </w:rPr>
        <w:t>8</w:t>
      </w:r>
      <w:r w:rsidR="00774E1E" w:rsidRPr="00046C8F">
        <w:rPr>
          <w:rFonts w:ascii="Times New Roman" w:hAnsi="Times New Roman" w:cs="Times New Roman"/>
          <w:noProof/>
          <w:sz w:val="24"/>
          <w:szCs w:val="24"/>
        </w:rPr>
        <w:t xml:space="preserve"> cm</w:t>
      </w:r>
      <w:r w:rsidR="001A5BB8">
        <w:rPr>
          <w:rFonts w:ascii="Times New Roman" w:hAnsi="Times New Roman" w:cs="Times New Roman"/>
          <w:noProof/>
          <w:sz w:val="24"/>
          <w:szCs w:val="24"/>
        </w:rPr>
        <w:t xml:space="preserve"> (</w:t>
      </w:r>
      <w:r w:rsidR="0064571E">
        <w:rPr>
          <w:rFonts w:ascii="Times New Roman" w:hAnsi="Times New Roman" w:cs="Times New Roman"/>
          <w:noProof/>
          <w:sz w:val="24"/>
          <w:szCs w:val="24"/>
        </w:rPr>
        <w:t xml:space="preserve">coefficient of variation [c.v.] </w:t>
      </w:r>
      <w:r w:rsidR="00181C93">
        <w:rPr>
          <w:rFonts w:ascii="Times New Roman" w:hAnsi="Times New Roman" w:cs="Times New Roman"/>
          <w:noProof/>
          <w:sz w:val="24"/>
          <w:szCs w:val="24"/>
        </w:rPr>
        <w:t>=</w:t>
      </w:r>
      <w:r w:rsidR="001A5BB8">
        <w:rPr>
          <w:rFonts w:ascii="Times New Roman" w:hAnsi="Times New Roman" w:cs="Times New Roman"/>
          <w:noProof/>
          <w:sz w:val="24"/>
          <w:szCs w:val="24"/>
        </w:rPr>
        <w:t xml:space="preserve"> </w:t>
      </w:r>
      <w:r w:rsidR="0064571E">
        <w:rPr>
          <w:rFonts w:ascii="Times New Roman" w:hAnsi="Times New Roman" w:cs="Times New Roman"/>
          <w:noProof/>
          <w:sz w:val="24"/>
          <w:szCs w:val="24"/>
        </w:rPr>
        <w:t>2.</w:t>
      </w:r>
      <w:r w:rsidR="00607324">
        <w:rPr>
          <w:rFonts w:ascii="Times New Roman" w:hAnsi="Times New Roman" w:cs="Times New Roman"/>
          <w:noProof/>
          <w:sz w:val="24"/>
          <w:szCs w:val="24"/>
        </w:rPr>
        <w:t>59</w:t>
      </w:r>
      <w:r w:rsidR="001A5BB8">
        <w:rPr>
          <w:rFonts w:ascii="Times New Roman" w:hAnsi="Times New Roman" w:cs="Times New Roman"/>
          <w:noProof/>
          <w:sz w:val="24"/>
          <w:szCs w:val="24"/>
        </w:rPr>
        <w:t>)</w:t>
      </w:r>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t xml:space="preserve">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 0.32</w:t>
      </w:r>
      <w:r w:rsidR="001A5BB8">
        <w:rPr>
          <w:rFonts w:ascii="Times New Roman" w:hAnsi="Times New Roman" w:cs="Times New Roman"/>
          <w:noProof/>
          <w:sz w:val="24"/>
          <w:szCs w:val="24"/>
        </w:rPr>
        <w:t xml:space="preserve"> (</w:t>
      </w:r>
      <w:r w:rsidR="00607324">
        <w:rPr>
          <w:rFonts w:ascii="Times New Roman" w:hAnsi="Times New Roman" w:cs="Times New Roman"/>
          <w:noProof/>
          <w:sz w:val="24"/>
          <w:szCs w:val="24"/>
        </w:rPr>
        <w:t>c.v. = 8.57</w:t>
      </w:r>
      <w:r w:rsidR="001A5BB8">
        <w:rPr>
          <w:rFonts w:ascii="Times New Roman" w:hAnsi="Times New Roman" w:cs="Times New Roman"/>
          <w:noProof/>
          <w:sz w:val="24"/>
          <w:szCs w:val="24"/>
        </w:rPr>
        <w:t>)</w:t>
      </w:r>
      <w:r w:rsidRPr="00046C8F">
        <w:rPr>
          <w:rFonts w:ascii="Times New Roman" w:hAnsi="Times New Roman" w:cs="Times New Roman"/>
          <w:noProof/>
          <w:sz w:val="24"/>
          <w:szCs w:val="24"/>
        </w:rPr>
        <w:t>.</w:t>
      </w:r>
      <w:r w:rsidR="00774E1E">
        <w:rPr>
          <w:rFonts w:ascii="Times New Roman" w:hAnsi="Times New Roman" w:cs="Times New Roman"/>
          <w:noProof/>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lastRenderedPageBreak/>
        <w:t xml:space="preserve">and </w:t>
      </w:r>
      <m:oMath>
        <m:r>
          <w:rPr>
            <w:rFonts w:ascii="Cambria Math" w:hAnsi="Cambria Math" w:cs="Times New Roman"/>
            <w:sz w:val="24"/>
            <w:szCs w:val="24"/>
          </w:rPr>
          <m:t>K</m:t>
        </m:r>
      </m:oMath>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t xml:space="preserve">parameter estimates for Model 2, where </w:t>
      </w:r>
      <m:oMath>
        <m:r>
          <w:rPr>
            <w:rFonts w:ascii="Cambria Math" w:hAnsi="Cambria Math" w:cs="Times New Roman"/>
            <w:sz w:val="24"/>
            <w:szCs w:val="24"/>
          </w:rPr>
          <m:t>K</m:t>
        </m:r>
      </m:oMath>
      <w:r w:rsidR="00774E1E">
        <w:rPr>
          <w:rFonts w:ascii="Times New Roman" w:hAnsi="Times New Roman" w:cs="Times New Roman"/>
          <w:noProof/>
          <w:sz w:val="24"/>
          <w:szCs w:val="24"/>
        </w:rPr>
        <w:t xml:space="preserve"> was fixed, were </w:t>
      </w:r>
      <w:r w:rsidR="001A5BB8">
        <w:rPr>
          <w:rFonts w:ascii="Times New Roman" w:hAnsi="Times New Roman" w:cs="Times New Roman"/>
          <w:noProof/>
          <w:sz w:val="24"/>
          <w:szCs w:val="24"/>
        </w:rPr>
        <w:t>60.</w:t>
      </w:r>
      <w:r w:rsidR="00E40ABA">
        <w:rPr>
          <w:rFonts w:ascii="Times New Roman" w:hAnsi="Times New Roman" w:cs="Times New Roman"/>
          <w:noProof/>
          <w:sz w:val="24"/>
          <w:szCs w:val="24"/>
        </w:rPr>
        <w:t>2</w:t>
      </w:r>
      <w:r w:rsidR="001A5BB8">
        <w:rPr>
          <w:rFonts w:ascii="Times New Roman" w:hAnsi="Times New Roman" w:cs="Times New Roman"/>
          <w:noProof/>
          <w:sz w:val="24"/>
          <w:szCs w:val="24"/>
        </w:rPr>
        <w:t xml:space="preserve"> cm (</w:t>
      </w:r>
      <w:r w:rsidR="00607324">
        <w:rPr>
          <w:rFonts w:ascii="Times New Roman" w:hAnsi="Times New Roman" w:cs="Times New Roman"/>
          <w:noProof/>
          <w:sz w:val="24"/>
          <w:szCs w:val="24"/>
        </w:rPr>
        <w:t>c.v. = 2.74</w:t>
      </w:r>
      <w:r w:rsidR="001A5BB8">
        <w:rPr>
          <w:rFonts w:ascii="Times New Roman" w:hAnsi="Times New Roman" w:cs="Times New Roman"/>
          <w:noProof/>
          <w:sz w:val="24"/>
          <w:szCs w:val="24"/>
        </w:rPr>
        <w:t>) and</w:t>
      </w:r>
      <w:r w:rsidR="00774E1E">
        <w:rPr>
          <w:rFonts w:ascii="Times New Roman" w:hAnsi="Times New Roman" w:cs="Times New Roman"/>
          <w:noProof/>
          <w:sz w:val="24"/>
          <w:szCs w:val="24"/>
        </w:rPr>
        <w:t xml:space="preserve"> 0.35</w:t>
      </w:r>
      <w:r w:rsidR="001A5BB8">
        <w:rPr>
          <w:rFonts w:ascii="Times New Roman" w:hAnsi="Times New Roman" w:cs="Times New Roman"/>
          <w:noProof/>
          <w:sz w:val="24"/>
          <w:szCs w:val="24"/>
        </w:rPr>
        <w:t xml:space="preserve"> (</w:t>
      </w:r>
      <w:r w:rsidR="00607324">
        <w:rPr>
          <w:rFonts w:ascii="Times New Roman" w:hAnsi="Times New Roman" w:cs="Times New Roman"/>
          <w:noProof/>
          <w:sz w:val="24"/>
          <w:szCs w:val="24"/>
        </w:rPr>
        <w:t>c.v</w:t>
      </w:r>
      <w:r w:rsidR="00181C93">
        <w:rPr>
          <w:rFonts w:ascii="Times New Roman" w:hAnsi="Times New Roman" w:cs="Times New Roman"/>
          <w:noProof/>
          <w:sz w:val="24"/>
          <w:szCs w:val="24"/>
        </w:rPr>
        <w:t>. =</w:t>
      </w:r>
      <w:r w:rsidR="00607324">
        <w:rPr>
          <w:rFonts w:ascii="Times New Roman" w:hAnsi="Times New Roman" w:cs="Times New Roman"/>
          <w:noProof/>
          <w:sz w:val="24"/>
          <w:szCs w:val="24"/>
        </w:rPr>
        <w:t xml:space="preserve"> 45.7</w:t>
      </w:r>
      <w:r w:rsidR="001A5BB8">
        <w:rPr>
          <w:rFonts w:ascii="Times New Roman" w:hAnsi="Times New Roman" w:cs="Times New Roman"/>
          <w:noProof/>
          <w:sz w:val="24"/>
          <w:szCs w:val="24"/>
        </w:rPr>
        <w:t>) respectively.</w:t>
      </w:r>
      <w:r w:rsidR="00774E1E">
        <w:rPr>
          <w:rFonts w:ascii="Times New Roman" w:hAnsi="Times New Roman" w:cs="Times New Roman"/>
          <w:noProof/>
          <w:sz w:val="24"/>
          <w:szCs w:val="24"/>
        </w:rPr>
        <w:t xml:space="preserve"> </w:t>
      </w:r>
      <w:r w:rsidR="001A5BB8">
        <w:rPr>
          <w:rFonts w:ascii="Times New Roman" w:hAnsi="Times New Roman" w:cs="Times New Roman"/>
          <w:noProof/>
          <w:sz w:val="24"/>
          <w:szCs w:val="24"/>
        </w:rPr>
        <w:t xml:space="preserve">Under Model 3, where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1A5BB8">
        <w:rPr>
          <w:rFonts w:ascii="Times New Roman" w:hAnsi="Times New Roman" w:cs="Times New Roman"/>
          <w:noProof/>
          <w:sz w:val="24"/>
          <w:szCs w:val="24"/>
        </w:rPr>
        <w:t xml:space="preserve"> was fixed and </w:t>
      </w:r>
      <m:oMath>
        <m:r>
          <w:rPr>
            <w:rFonts w:ascii="Cambria Math" w:hAnsi="Cambria Math" w:cs="Times New Roman"/>
            <w:sz w:val="24"/>
            <w:szCs w:val="24"/>
          </w:rPr>
          <m:t>K</m:t>
        </m:r>
      </m:oMath>
      <w:r w:rsidR="001A5BB8">
        <w:rPr>
          <w:rFonts w:ascii="Times New Roman" w:hAnsi="Times New Roman" w:cs="Times New Roman"/>
          <w:noProof/>
          <w:sz w:val="24"/>
          <w:szCs w:val="24"/>
        </w:rPr>
        <w:t xml:space="preserve"> was fit freely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1A5BB8">
        <w:rPr>
          <w:rFonts w:ascii="Times New Roman" w:hAnsi="Times New Roman" w:cs="Times New Roman"/>
          <w:noProof/>
          <w:sz w:val="24"/>
          <w:szCs w:val="24"/>
        </w:rPr>
        <w:t xml:space="preserve"> = 76.8 cm (</w:t>
      </w:r>
      <w:r w:rsidR="00607324">
        <w:rPr>
          <w:rFonts w:ascii="Times New Roman" w:hAnsi="Times New Roman" w:cs="Times New Roman"/>
          <w:noProof/>
          <w:sz w:val="24"/>
          <w:szCs w:val="24"/>
        </w:rPr>
        <w:t>c.v. = 42.</w:t>
      </w:r>
      <w:r w:rsidR="00E40ABA">
        <w:rPr>
          <w:rFonts w:ascii="Times New Roman" w:hAnsi="Times New Roman" w:cs="Times New Roman"/>
          <w:noProof/>
          <w:sz w:val="24"/>
          <w:szCs w:val="24"/>
        </w:rPr>
        <w:t>2</w:t>
      </w:r>
      <w:r w:rsidR="001A5BB8">
        <w:rPr>
          <w:rFonts w:ascii="Times New Roman" w:hAnsi="Times New Roman" w:cs="Times New Roman"/>
          <w:noProof/>
          <w:sz w:val="24"/>
          <w:szCs w:val="24"/>
        </w:rPr>
        <w:t>) and</w:t>
      </w:r>
      <m:oMath>
        <m:r>
          <w:rPr>
            <w:rFonts w:ascii="Cambria Math" w:hAnsi="Cambria Math" w:cs="Times New Roman"/>
            <w:sz w:val="24"/>
            <w:szCs w:val="24"/>
          </w:rPr>
          <m:t xml:space="preserve"> K</m:t>
        </m:r>
      </m:oMath>
      <w:r w:rsidR="001A5BB8">
        <w:rPr>
          <w:rFonts w:ascii="Times New Roman" w:hAnsi="Times New Roman" w:cs="Times New Roman"/>
          <w:noProof/>
          <w:sz w:val="24"/>
          <w:szCs w:val="24"/>
        </w:rPr>
        <w:t xml:space="preserve"> = 0.17 (</w:t>
      </w:r>
      <w:r w:rsidR="00607324">
        <w:rPr>
          <w:rFonts w:ascii="Times New Roman" w:hAnsi="Times New Roman" w:cs="Times New Roman"/>
          <w:noProof/>
          <w:sz w:val="24"/>
          <w:szCs w:val="24"/>
        </w:rPr>
        <w:t>c.v. = 8.52</w:t>
      </w:r>
      <w:r w:rsidR="001A5BB8">
        <w:rPr>
          <w:rFonts w:ascii="Times New Roman" w:hAnsi="Times New Roman" w:cs="Times New Roman"/>
          <w:noProof/>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1A5BB8" w:rsidRPr="00046C8F">
        <w:rPr>
          <w:rFonts w:ascii="Times New Roman" w:hAnsi="Times New Roman" w:cs="Times New Roman"/>
          <w:noProof/>
          <w:sz w:val="24"/>
          <w:szCs w:val="24"/>
        </w:rPr>
        <w:t xml:space="preserve"> = </w:t>
      </w:r>
      <w:r w:rsidR="001A5BB8">
        <w:rPr>
          <w:rFonts w:ascii="Times New Roman" w:hAnsi="Times New Roman" w:cs="Times New Roman"/>
          <w:noProof/>
          <w:sz w:val="24"/>
          <w:szCs w:val="24"/>
        </w:rPr>
        <w:t>77.</w:t>
      </w:r>
      <w:r w:rsidR="00E40ABA">
        <w:rPr>
          <w:rFonts w:ascii="Times New Roman" w:hAnsi="Times New Roman" w:cs="Times New Roman"/>
          <w:noProof/>
          <w:sz w:val="24"/>
          <w:szCs w:val="24"/>
        </w:rPr>
        <w:t>3</w:t>
      </w:r>
      <w:r w:rsidR="001A5BB8" w:rsidRPr="00046C8F">
        <w:rPr>
          <w:rFonts w:ascii="Times New Roman" w:hAnsi="Times New Roman" w:cs="Times New Roman"/>
          <w:noProof/>
          <w:sz w:val="24"/>
          <w:szCs w:val="24"/>
        </w:rPr>
        <w:t xml:space="preserve"> cm</w:t>
      </w:r>
      <w:r w:rsidR="001A5BB8">
        <w:rPr>
          <w:rFonts w:ascii="Times New Roman" w:hAnsi="Times New Roman" w:cs="Times New Roman"/>
          <w:noProof/>
          <w:sz w:val="24"/>
          <w:szCs w:val="24"/>
        </w:rPr>
        <w:t xml:space="preserve"> (</w:t>
      </w:r>
      <w:r w:rsidR="00607324">
        <w:rPr>
          <w:rFonts w:ascii="Times New Roman" w:hAnsi="Times New Roman" w:cs="Times New Roman"/>
          <w:noProof/>
          <w:sz w:val="24"/>
          <w:szCs w:val="24"/>
        </w:rPr>
        <w:t>c.v. = 43.1</w:t>
      </w:r>
      <w:r w:rsidR="001A5BB8">
        <w:rPr>
          <w:rFonts w:ascii="Times New Roman" w:hAnsi="Times New Roman" w:cs="Times New Roman"/>
          <w:noProof/>
          <w:sz w:val="24"/>
          <w:szCs w:val="24"/>
        </w:rPr>
        <w:t>)</w:t>
      </w:r>
      <w:r w:rsidR="001A5BB8" w:rsidRPr="00046C8F">
        <w:rPr>
          <w:rFonts w:ascii="Times New Roman" w:hAnsi="Times New Roman" w:cs="Times New Roman"/>
          <w:noProof/>
          <w:sz w:val="24"/>
          <w:szCs w:val="24"/>
        </w:rPr>
        <w:t xml:space="preserve"> </w:t>
      </w:r>
      <w:r w:rsidR="001A5BB8">
        <w:rPr>
          <w:rFonts w:ascii="Times New Roman" w:hAnsi="Times New Roman" w:cs="Times New Roman"/>
          <w:noProof/>
          <w:sz w:val="24"/>
          <w:szCs w:val="24"/>
        </w:rPr>
        <w:t xml:space="preserve">and </w:t>
      </w:r>
      <m:oMath>
        <m:r>
          <w:rPr>
            <w:rFonts w:ascii="Cambria Math" w:hAnsi="Cambria Math" w:cs="Times New Roman"/>
            <w:sz w:val="24"/>
            <w:szCs w:val="24"/>
          </w:rPr>
          <m:t>K</m:t>
        </m:r>
      </m:oMath>
      <w:r w:rsidR="001A5BB8" w:rsidRPr="00046C8F">
        <w:rPr>
          <w:rFonts w:ascii="Times New Roman" w:hAnsi="Times New Roman" w:cs="Times New Roman"/>
          <w:noProof/>
          <w:sz w:val="24"/>
          <w:szCs w:val="24"/>
        </w:rPr>
        <w:t xml:space="preserve"> = 0.</w:t>
      </w:r>
      <w:r w:rsidR="001A5BB8">
        <w:rPr>
          <w:rFonts w:ascii="Times New Roman" w:hAnsi="Times New Roman" w:cs="Times New Roman"/>
          <w:noProof/>
          <w:sz w:val="24"/>
          <w:szCs w:val="24"/>
        </w:rPr>
        <w:t>24 (</w:t>
      </w:r>
      <w:r w:rsidR="00607324">
        <w:rPr>
          <w:rFonts w:ascii="Times New Roman" w:hAnsi="Times New Roman" w:cs="Times New Roman"/>
          <w:noProof/>
          <w:sz w:val="24"/>
          <w:szCs w:val="24"/>
        </w:rPr>
        <w:t>c.v. = 73.</w:t>
      </w:r>
      <w:r w:rsidR="00E40ABA">
        <w:rPr>
          <w:rFonts w:ascii="Times New Roman" w:hAnsi="Times New Roman" w:cs="Times New Roman"/>
          <w:noProof/>
          <w:sz w:val="24"/>
          <w:szCs w:val="24"/>
        </w:rPr>
        <w:t>1</w:t>
      </w:r>
      <w:r w:rsidR="001A5BB8">
        <w:rPr>
          <w:rFonts w:ascii="Times New Roman" w:hAnsi="Times New Roman" w:cs="Times New Roman"/>
          <w:noProof/>
          <w:sz w:val="24"/>
          <w:szCs w:val="24"/>
        </w:rPr>
        <w:t xml:space="preserve">) for Model 4, where both parameters were fixed. </w:t>
      </w:r>
      <w:r w:rsidR="00F960B2">
        <w:rPr>
          <w:rFonts w:ascii="Times New Roman" w:hAnsi="Times New Roman" w:cs="Times New Roman"/>
          <w:noProof/>
          <w:sz w:val="24"/>
          <w:szCs w:val="24"/>
        </w:rPr>
        <w:t xml:space="preserve">Additional parameters for each of the four models are presented in </w:t>
      </w:r>
      <w:r w:rsidR="00F11515">
        <w:rPr>
          <w:rFonts w:ascii="Times New Roman" w:hAnsi="Times New Roman" w:cs="Times New Roman"/>
          <w:noProof/>
          <w:sz w:val="24"/>
          <w:szCs w:val="24"/>
        </w:rPr>
        <w:t>Table 3</w:t>
      </w:r>
      <w:r w:rsidR="00F960B2">
        <w:rPr>
          <w:rFonts w:ascii="Times New Roman" w:hAnsi="Times New Roman" w:cs="Times New Roman"/>
          <w:noProof/>
          <w:sz w:val="24"/>
          <w:szCs w:val="24"/>
        </w:rPr>
        <w:t>.</w:t>
      </w:r>
      <w:r w:rsidR="001A5BB8">
        <w:rPr>
          <w:rFonts w:ascii="Times New Roman" w:hAnsi="Times New Roman" w:cs="Times New Roman"/>
          <w:noProof/>
          <w:sz w:val="24"/>
          <w:szCs w:val="24"/>
        </w:rPr>
        <w:t xml:space="preserve"> </w:t>
      </w:r>
      <w:r w:rsidR="00F960B2" w:rsidRPr="00046C8F">
        <w:rPr>
          <w:rFonts w:ascii="Times New Roman" w:hAnsi="Times New Roman" w:cs="Times New Roman"/>
          <w:noProof/>
          <w:sz w:val="24"/>
          <w:szCs w:val="24"/>
        </w:rPr>
        <w:t>The Gelman-Rubin convergence criteria indicated that the model solutions were credible, with asymptotic convergence clearly occurring after ~4000 iterations, well within the burn-in phase of the Bayesian modeling runs.</w:t>
      </w:r>
    </w:p>
    <w:p w14:paraId="5B6F01F8" w14:textId="77777777" w:rsidR="008C372D" w:rsidRPr="00046C8F" w:rsidRDefault="008C372D" w:rsidP="008C372D">
      <w:pPr>
        <w:pStyle w:val="NoSpacing"/>
        <w:spacing w:line="480" w:lineRule="auto"/>
        <w:rPr>
          <w:rFonts w:ascii="Times New Roman" w:hAnsi="Times New Roman" w:cs="Times New Roman"/>
          <w:noProof/>
          <w:sz w:val="24"/>
          <w:szCs w:val="24"/>
        </w:rPr>
      </w:pPr>
    </w:p>
    <w:p w14:paraId="4CAB5BB0" w14:textId="77777777" w:rsidR="008C372D" w:rsidRPr="00046C8F" w:rsidRDefault="008C372D" w:rsidP="008C372D">
      <w:pPr>
        <w:pStyle w:val="NoSpacing"/>
        <w:spacing w:line="480" w:lineRule="auto"/>
        <w:rPr>
          <w:rFonts w:ascii="Times New Roman" w:hAnsi="Times New Roman" w:cs="Times New Roman"/>
          <w:i/>
          <w:noProof/>
          <w:sz w:val="24"/>
          <w:szCs w:val="24"/>
        </w:rPr>
      </w:pPr>
      <w:r w:rsidRPr="00046C8F">
        <w:rPr>
          <w:rFonts w:ascii="Times New Roman" w:hAnsi="Times New Roman" w:cs="Times New Roman"/>
          <w:i/>
          <w:noProof/>
          <w:sz w:val="24"/>
          <w:szCs w:val="24"/>
        </w:rPr>
        <w:t>Parameter estimation using maximum likelihood</w:t>
      </w:r>
    </w:p>
    <w:p w14:paraId="64E94B8C" w14:textId="60AC3B4B" w:rsidR="008C372D" w:rsidRPr="00046C8F" w:rsidRDefault="008C372D" w:rsidP="008C372D">
      <w:pPr>
        <w:pStyle w:val="NoSpacing"/>
        <w:spacing w:line="480" w:lineRule="auto"/>
        <w:rPr>
          <w:rFonts w:ascii="Times New Roman" w:hAnsi="Times New Roman" w:cs="Times New Roman"/>
          <w:noProof/>
          <w:sz w:val="24"/>
          <w:szCs w:val="24"/>
        </w:rPr>
      </w:pPr>
      <w:r w:rsidRPr="00046C8F">
        <w:rPr>
          <w:rFonts w:ascii="Times New Roman" w:hAnsi="Times New Roman" w:cs="Times New Roman"/>
          <w:noProof/>
          <w:sz w:val="24"/>
          <w:szCs w:val="24"/>
        </w:rPr>
        <w:t>The maximum likelihood approach used for Model 5 successfully converged to produce estimates of</w:t>
      </w:r>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w:t>
      </w:r>
      <m:oMath>
        <m:r>
          <w:rPr>
            <w:rFonts w:ascii="Cambria Math" w:hAnsi="Cambria Math" w:cs="Times New Roman"/>
            <w:sz w:val="24"/>
            <w:szCs w:val="24"/>
          </w:rPr>
          <m:t>K</m:t>
        </m:r>
      </m:oMath>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r>
                  <w:rPr>
                    <w:rFonts w:ascii="Cambria Math" w:hAnsi="Cambria Math" w:cs="Times New Roman"/>
                    <w:sz w:val="24"/>
                    <w:szCs w:val="24"/>
                  </w:rPr>
                  <m:t>A</m:t>
                </m:r>
              </m:e>
            </m:func>
          </m:sub>
        </m:sSub>
      </m:oMath>
      <w:r w:rsidRPr="00046C8F">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logA</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and </w:t>
      </w:r>
      <m:oMath>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oMath>
      <w:r>
        <w:rPr>
          <w:rFonts w:ascii="Times New Roman" w:hAnsi="Times New Roman" w:cs="Times New Roman"/>
          <w:sz w:val="24"/>
          <w:szCs w:val="24"/>
        </w:rPr>
        <w:t xml:space="preserve"> </w:t>
      </w:r>
      <w:r w:rsidRPr="00046C8F">
        <w:rPr>
          <w:rFonts w:ascii="Times New Roman" w:hAnsi="Times New Roman" w:cs="Times New Roman"/>
          <w:noProof/>
          <w:sz w:val="24"/>
          <w:szCs w:val="24"/>
        </w:rPr>
        <w:t>(</w:t>
      </w:r>
      <w:r w:rsidR="00F11515">
        <w:rPr>
          <w:rFonts w:ascii="Times New Roman" w:hAnsi="Times New Roman" w:cs="Times New Roman"/>
          <w:noProof/>
          <w:sz w:val="24"/>
          <w:szCs w:val="24"/>
        </w:rPr>
        <w:t>Table 5</w:t>
      </w:r>
      <w:r w:rsidRPr="00046C8F">
        <w:rPr>
          <w:rFonts w:ascii="Times New Roman" w:hAnsi="Times New Roman" w:cs="Times New Roman"/>
          <w:noProof/>
          <w:sz w:val="24"/>
          <w:szCs w:val="24"/>
        </w:rPr>
        <w:t>).</w:t>
      </w:r>
      <w:r w:rsidR="00181C93">
        <w:rPr>
          <w:rFonts w:ascii="Times New Roman" w:hAnsi="Times New Roman" w:cs="Times New Roman"/>
          <w:noProof/>
          <w:sz w:val="24"/>
          <w:szCs w:val="24"/>
        </w:rPr>
        <w:t xml:space="preserve"> </w:t>
      </w:r>
      <w:r w:rsidRPr="00046C8F">
        <w:rPr>
          <w:rFonts w:ascii="Times New Roman" w:hAnsi="Times New Roman" w:cs="Times New Roman"/>
          <w:noProof/>
          <w:sz w:val="24"/>
          <w:szCs w:val="24"/>
        </w:rPr>
        <w:t xml:space="preserve">Bootstrap confidence intervals of parameters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overlapped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parameters from Bay</w:t>
      </w:r>
      <w:r w:rsidR="00B7205F">
        <w:rPr>
          <w:rFonts w:ascii="Times New Roman" w:hAnsi="Times New Roman" w:cs="Times New Roman"/>
          <w:noProof/>
          <w:sz w:val="24"/>
          <w:szCs w:val="24"/>
        </w:rPr>
        <w:t>e</w:t>
      </w:r>
      <w:r w:rsidRPr="00046C8F">
        <w:rPr>
          <w:rFonts w:ascii="Times New Roman" w:hAnsi="Times New Roman" w:cs="Times New Roman"/>
          <w:noProof/>
          <w:sz w:val="24"/>
          <w:szCs w:val="24"/>
        </w:rPr>
        <w:t>sian models 1 and 2 (</w:t>
      </w:r>
      <w:r w:rsidR="00F11515">
        <w:rPr>
          <w:rFonts w:ascii="Times New Roman" w:hAnsi="Times New Roman" w:cs="Times New Roman"/>
          <w:noProof/>
          <w:sz w:val="24"/>
          <w:szCs w:val="24"/>
        </w:rPr>
        <w:t>Table 2</w:t>
      </w:r>
      <w:r w:rsidRPr="00046C8F">
        <w:rPr>
          <w:rFonts w:ascii="Times New Roman" w:hAnsi="Times New Roman" w:cs="Times New Roman"/>
          <w:noProof/>
          <w:sz w:val="24"/>
          <w:szCs w:val="24"/>
        </w:rPr>
        <w:t>). From these results, it was concluded that estimates produced by maximum likelihood were satisfactorily similar to estimates from the Bayesian approach. Model residuals were distributed around zero fairly consist</w:t>
      </w:r>
      <w:r>
        <w:rPr>
          <w:rFonts w:ascii="Times New Roman" w:hAnsi="Times New Roman" w:cs="Times New Roman"/>
          <w:noProof/>
          <w:sz w:val="24"/>
          <w:szCs w:val="24"/>
        </w:rPr>
        <w:t>e</w:t>
      </w:r>
      <w:r w:rsidRPr="00046C8F">
        <w:rPr>
          <w:rFonts w:ascii="Times New Roman" w:hAnsi="Times New Roman" w:cs="Times New Roman"/>
          <w:noProof/>
          <w:sz w:val="24"/>
          <w:szCs w:val="24"/>
        </w:rPr>
        <w:t>ntly for all but the largest fish. For fish with recapture lengths excee</w:t>
      </w:r>
      <w:r w:rsidR="006C6D8D">
        <w:rPr>
          <w:rFonts w:ascii="Times New Roman" w:hAnsi="Times New Roman" w:cs="Times New Roman"/>
          <w:noProof/>
          <w:sz w:val="24"/>
          <w:szCs w:val="24"/>
        </w:rPr>
        <w:t>d</w:t>
      </w:r>
      <w:r w:rsidRPr="00046C8F">
        <w:rPr>
          <w:rFonts w:ascii="Times New Roman" w:hAnsi="Times New Roman" w:cs="Times New Roman"/>
          <w:noProof/>
          <w:sz w:val="24"/>
          <w:szCs w:val="24"/>
        </w:rPr>
        <w:t xml:space="preserve">ing 60 cm, growth models underestimated observed recapture lengths (Figures 3). </w:t>
      </w:r>
    </w:p>
    <w:p w14:paraId="6504272E" w14:textId="77777777" w:rsidR="008C372D" w:rsidRPr="00046C8F" w:rsidRDefault="008C372D" w:rsidP="008C372D">
      <w:pPr>
        <w:pStyle w:val="NoSpacing"/>
        <w:spacing w:line="480" w:lineRule="auto"/>
        <w:rPr>
          <w:rFonts w:ascii="Times New Roman" w:hAnsi="Times New Roman" w:cs="Times New Roman"/>
          <w:noProof/>
          <w:sz w:val="24"/>
          <w:szCs w:val="24"/>
        </w:rPr>
      </w:pPr>
    </w:p>
    <w:p w14:paraId="6B5FEA12" w14:textId="77777777" w:rsidR="008C372D" w:rsidRPr="00046C8F" w:rsidRDefault="008C372D" w:rsidP="008C372D">
      <w:pPr>
        <w:pStyle w:val="NoSpacing"/>
        <w:spacing w:line="480" w:lineRule="auto"/>
        <w:rPr>
          <w:rFonts w:ascii="Times New Roman" w:hAnsi="Times New Roman" w:cs="Times New Roman"/>
          <w:i/>
          <w:noProof/>
          <w:sz w:val="24"/>
          <w:szCs w:val="24"/>
        </w:rPr>
      </w:pPr>
      <w:r w:rsidRPr="00046C8F">
        <w:rPr>
          <w:rFonts w:ascii="Times New Roman" w:hAnsi="Times New Roman" w:cs="Times New Roman"/>
          <w:i/>
          <w:noProof/>
          <w:sz w:val="24"/>
          <w:szCs w:val="24"/>
        </w:rPr>
        <w:t>Comparing model performance</w:t>
      </w:r>
    </w:p>
    <w:p w14:paraId="59A3B6FD" w14:textId="07F0390F" w:rsidR="008C372D" w:rsidRPr="00046C8F" w:rsidRDefault="008C372D" w:rsidP="008C372D">
      <w:pPr>
        <w:pStyle w:val="NoSpacing"/>
        <w:spacing w:line="480" w:lineRule="auto"/>
        <w:rPr>
          <w:rFonts w:ascii="Times New Roman" w:hAnsi="Times New Roman" w:cs="Times New Roman"/>
          <w:noProof/>
          <w:sz w:val="24"/>
          <w:szCs w:val="24"/>
        </w:rPr>
      </w:pPr>
      <w:r w:rsidRPr="00046C8F">
        <w:rPr>
          <w:rFonts w:ascii="Times New Roman" w:hAnsi="Times New Roman" w:cs="Times New Roman"/>
          <w:noProof/>
          <w:sz w:val="24"/>
          <w:szCs w:val="24"/>
        </w:rPr>
        <w:t xml:space="preserve">Across all 10,000 cross validation iterations to determine model structure, the mean predictive variance metric ranged between 7.29 and 24.96 (mean = 14.20, </w:t>
      </w:r>
      <w:proofErr w:type="spellStart"/>
      <w:r w:rsidRPr="00046C8F">
        <w:rPr>
          <w:rFonts w:ascii="Times New Roman" w:hAnsi="Times New Roman" w:cs="Times New Roman"/>
          <w:sz w:val="24"/>
          <w:szCs w:val="24"/>
        </w:rPr>
        <w:t>s.d.</w:t>
      </w:r>
      <w:proofErr w:type="spellEnd"/>
      <w:r w:rsidRPr="00046C8F">
        <w:rPr>
          <w:rFonts w:ascii="Times New Roman" w:hAnsi="Times New Roman" w:cs="Times New Roman"/>
          <w:sz w:val="24"/>
          <w:szCs w:val="24"/>
        </w:rPr>
        <w:t xml:space="preserve"> = 2.20</w:t>
      </w:r>
      <w:r w:rsidRPr="00046C8F">
        <w:rPr>
          <w:rFonts w:ascii="Times New Roman" w:hAnsi="Times New Roman" w:cs="Times New Roman"/>
          <w:noProof/>
          <w:sz w:val="24"/>
          <w:szCs w:val="24"/>
        </w:rPr>
        <w:t>)</w:t>
      </w:r>
      <w:r>
        <w:rPr>
          <w:rFonts w:ascii="Times New Roman" w:hAnsi="Times New Roman" w:cs="Times New Roman"/>
          <w:noProof/>
          <w:sz w:val="24"/>
          <w:szCs w:val="24"/>
        </w:rPr>
        <w:t xml:space="preserve"> where a lower predictive variance indicates a better model fit</w:t>
      </w:r>
      <w:r w:rsidRPr="00046C8F">
        <w:rPr>
          <w:rFonts w:ascii="Times New Roman" w:hAnsi="Times New Roman" w:cs="Times New Roman"/>
          <w:noProof/>
          <w:sz w:val="24"/>
          <w:szCs w:val="24"/>
        </w:rPr>
        <w:t xml:space="preserve">. </w:t>
      </w:r>
      <w:r>
        <w:rPr>
          <w:rFonts w:ascii="Times New Roman" w:hAnsi="Times New Roman" w:cs="Times New Roman"/>
          <w:noProof/>
          <w:sz w:val="24"/>
          <w:szCs w:val="24"/>
        </w:rPr>
        <w:t xml:space="preserve">From all candidate </w:t>
      </w:r>
      <w:r w:rsidR="00500889">
        <w:rPr>
          <w:rFonts w:ascii="Times New Roman" w:hAnsi="Times New Roman" w:cs="Times New Roman"/>
          <w:noProof/>
          <w:sz w:val="24"/>
          <w:szCs w:val="24"/>
        </w:rPr>
        <w:t xml:space="preserve">likelihood </w:t>
      </w:r>
      <w:r>
        <w:rPr>
          <w:rFonts w:ascii="Times New Roman" w:hAnsi="Times New Roman" w:cs="Times New Roman"/>
          <w:noProof/>
          <w:sz w:val="24"/>
          <w:szCs w:val="24"/>
        </w:rPr>
        <w:t>models, t</w:t>
      </w:r>
      <w:r w:rsidRPr="00046C8F">
        <w:rPr>
          <w:rFonts w:ascii="Times New Roman" w:hAnsi="Times New Roman" w:cs="Times New Roman"/>
          <w:noProof/>
          <w:sz w:val="24"/>
          <w:szCs w:val="24"/>
        </w:rPr>
        <w:t>he structure of Model 11 best predicted cross validation data in 3</w:t>
      </w:r>
      <w:r>
        <w:rPr>
          <w:rFonts w:ascii="Times New Roman" w:hAnsi="Times New Roman" w:cs="Times New Roman"/>
          <w:noProof/>
          <w:sz w:val="24"/>
          <w:szCs w:val="24"/>
        </w:rPr>
        <w:t>,</w:t>
      </w:r>
      <w:r w:rsidRPr="00046C8F">
        <w:rPr>
          <w:rFonts w:ascii="Times New Roman" w:hAnsi="Times New Roman" w:cs="Times New Roman"/>
          <w:noProof/>
          <w:sz w:val="24"/>
          <w:szCs w:val="24"/>
        </w:rPr>
        <w:t xml:space="preserve">486 of 10,000 iterations. The predictive variance for Model 11 ranged between 7.29 and 20.10 (mean = 13.64, s.d. = 1.91). </w:t>
      </w:r>
      <w:r w:rsidRPr="00046C8F">
        <w:rPr>
          <w:rFonts w:ascii="Times New Roman" w:hAnsi="Times New Roman" w:cs="Times New Roman"/>
          <w:noProof/>
          <w:sz w:val="24"/>
          <w:szCs w:val="24"/>
        </w:rPr>
        <w:lastRenderedPageBreak/>
        <w:t xml:space="preserve">The structure of </w:t>
      </w:r>
      <w:r>
        <w:rPr>
          <w:rFonts w:ascii="Times New Roman" w:hAnsi="Times New Roman" w:cs="Times New Roman"/>
          <w:noProof/>
          <w:sz w:val="24"/>
          <w:szCs w:val="24"/>
        </w:rPr>
        <w:t>M</w:t>
      </w:r>
      <w:r w:rsidRPr="00046C8F">
        <w:rPr>
          <w:rFonts w:ascii="Times New Roman" w:hAnsi="Times New Roman" w:cs="Times New Roman"/>
          <w:noProof/>
          <w:sz w:val="24"/>
          <w:szCs w:val="24"/>
        </w:rPr>
        <w:t xml:space="preserve">odel 5, fit exclusively using tagging data, ranged in predictive variance between 7.17 and 26.09 (mean = 14.35, </w:t>
      </w:r>
      <w:r w:rsidR="00181C93">
        <w:rPr>
          <w:rFonts w:ascii="Times New Roman" w:hAnsi="Times New Roman" w:cs="Times New Roman"/>
          <w:noProof/>
          <w:sz w:val="24"/>
          <w:szCs w:val="24"/>
        </w:rPr>
        <w:t>s.d. =</w:t>
      </w:r>
      <w:r w:rsidRPr="00046C8F">
        <w:rPr>
          <w:rFonts w:ascii="Times New Roman" w:hAnsi="Times New Roman" w:cs="Times New Roman"/>
          <w:noProof/>
          <w:sz w:val="24"/>
          <w:szCs w:val="24"/>
        </w:rPr>
        <w:t xml:space="preserve"> 2.44). The structure of Model 11 performed better than the structure of Model 5 in 6</w:t>
      </w:r>
      <w:r w:rsidR="002076A8">
        <w:rPr>
          <w:rFonts w:ascii="Times New Roman" w:hAnsi="Times New Roman" w:cs="Times New Roman"/>
          <w:noProof/>
          <w:sz w:val="24"/>
          <w:szCs w:val="24"/>
        </w:rPr>
        <w:t>,</w:t>
      </w:r>
      <w:r w:rsidRPr="00046C8F">
        <w:rPr>
          <w:rFonts w:ascii="Times New Roman" w:hAnsi="Times New Roman" w:cs="Times New Roman"/>
          <w:noProof/>
          <w:sz w:val="24"/>
          <w:szCs w:val="24"/>
        </w:rPr>
        <w:t>351 of 10,000 cross validation iterations. Differences in predictive variance between these two competing structures ranged between -1.60 and 10.80 (mean = 0.72, s.d. = 1.37)</w:t>
      </w:r>
      <w:r w:rsidR="00181C93">
        <w:rPr>
          <w:rFonts w:ascii="Times New Roman" w:hAnsi="Times New Roman" w:cs="Times New Roman"/>
          <w:noProof/>
          <w:sz w:val="24"/>
          <w:szCs w:val="24"/>
        </w:rPr>
        <w:t xml:space="preserve"> </w:t>
      </w:r>
      <w:r w:rsidRPr="00046C8F">
        <w:rPr>
          <w:rFonts w:ascii="Times New Roman" w:hAnsi="Times New Roman" w:cs="Times New Roman"/>
          <w:noProof/>
          <w:sz w:val="24"/>
          <w:szCs w:val="24"/>
        </w:rPr>
        <w:t>and indicate</w:t>
      </w:r>
      <w:r>
        <w:rPr>
          <w:rFonts w:ascii="Times New Roman" w:hAnsi="Times New Roman" w:cs="Times New Roman"/>
          <w:noProof/>
          <w:sz w:val="24"/>
          <w:szCs w:val="24"/>
        </w:rPr>
        <w:t>d</w:t>
      </w:r>
      <w:r w:rsidRPr="00046C8F">
        <w:rPr>
          <w:rFonts w:ascii="Times New Roman" w:hAnsi="Times New Roman" w:cs="Times New Roman"/>
          <w:noProof/>
          <w:sz w:val="24"/>
          <w:szCs w:val="24"/>
        </w:rPr>
        <w:t xml:space="preserve"> that the inclusion of additional growth data did improve the predictive capability of growth models compared to tagging data alone. Bootstrapped parameter estimates </w:t>
      </w:r>
      <w:r w:rsidR="006C6D8D">
        <w:rPr>
          <w:rFonts w:ascii="Times New Roman" w:hAnsi="Times New Roman" w:cs="Times New Roman"/>
          <w:noProof/>
          <w:sz w:val="24"/>
          <w:szCs w:val="24"/>
        </w:rPr>
        <w:t xml:space="preserve">that were </w:t>
      </w:r>
      <w:r>
        <w:rPr>
          <w:rFonts w:ascii="Times New Roman" w:hAnsi="Times New Roman" w:cs="Times New Roman"/>
          <w:noProof/>
          <w:sz w:val="24"/>
          <w:szCs w:val="24"/>
        </w:rPr>
        <w:t>refit</w:t>
      </w:r>
      <w:r w:rsidR="006C6D8D">
        <w:rPr>
          <w:rFonts w:ascii="Times New Roman" w:hAnsi="Times New Roman" w:cs="Times New Roman"/>
          <w:noProof/>
          <w:sz w:val="24"/>
          <w:szCs w:val="24"/>
        </w:rPr>
        <w:t>ted(?)</w:t>
      </w:r>
      <w:r w:rsidRPr="00046C8F">
        <w:rPr>
          <w:rFonts w:ascii="Times New Roman" w:hAnsi="Times New Roman" w:cs="Times New Roman"/>
          <w:noProof/>
          <w:sz w:val="24"/>
          <w:szCs w:val="24"/>
        </w:rPr>
        <w:t xml:space="preserve"> using the prefered model structure and Model 5’s tagging only data are summarized in </w:t>
      </w:r>
      <w:r w:rsidR="00F11515">
        <w:rPr>
          <w:rFonts w:ascii="Times New Roman" w:hAnsi="Times New Roman" w:cs="Times New Roman"/>
          <w:noProof/>
          <w:sz w:val="24"/>
          <w:szCs w:val="24"/>
        </w:rPr>
        <w:t>Table 2</w:t>
      </w:r>
      <w:r>
        <w:rPr>
          <w:rFonts w:ascii="Times New Roman" w:hAnsi="Times New Roman" w:cs="Times New Roman"/>
          <w:noProof/>
          <w:sz w:val="24"/>
          <w:szCs w:val="24"/>
        </w:rPr>
        <w:t xml:space="preserve"> and </w:t>
      </w:r>
      <w:r w:rsidR="009D3603">
        <w:rPr>
          <w:rFonts w:ascii="Times New Roman" w:hAnsi="Times New Roman" w:cs="Times New Roman"/>
          <w:noProof/>
          <w:sz w:val="24"/>
          <w:szCs w:val="24"/>
        </w:rPr>
        <w:t xml:space="preserve">all parameters for models 5-11 are </w:t>
      </w:r>
      <w:r>
        <w:rPr>
          <w:rFonts w:ascii="Times New Roman" w:hAnsi="Times New Roman" w:cs="Times New Roman"/>
          <w:noProof/>
          <w:sz w:val="24"/>
          <w:szCs w:val="24"/>
        </w:rPr>
        <w:t xml:space="preserve">reported in full in </w:t>
      </w:r>
      <w:r w:rsidR="00F11515">
        <w:rPr>
          <w:rFonts w:ascii="Times New Roman" w:hAnsi="Times New Roman" w:cs="Times New Roman"/>
          <w:noProof/>
          <w:sz w:val="24"/>
          <w:szCs w:val="24"/>
        </w:rPr>
        <w:t>Table 5</w:t>
      </w:r>
      <w:r w:rsidRPr="00046C8F">
        <w:rPr>
          <w:rFonts w:ascii="Times New Roman" w:hAnsi="Times New Roman" w:cs="Times New Roman"/>
          <w:noProof/>
          <w:sz w:val="24"/>
          <w:szCs w:val="24"/>
        </w:rPr>
        <w:t xml:space="preserve">. When fit to the entire tagging data set, the residual pattern of Model 11 also underestimated lengths at recapture length </w:t>
      </w:r>
      <w:r>
        <w:rPr>
          <w:rFonts w:ascii="Times New Roman" w:hAnsi="Times New Roman" w:cs="Times New Roman"/>
          <w:noProof/>
          <w:sz w:val="24"/>
          <w:szCs w:val="24"/>
        </w:rPr>
        <w:t xml:space="preserve">for </w:t>
      </w:r>
      <w:r w:rsidRPr="00046C8F">
        <w:rPr>
          <w:rFonts w:ascii="Times New Roman" w:hAnsi="Times New Roman" w:cs="Times New Roman"/>
          <w:noProof/>
          <w:sz w:val="24"/>
          <w:szCs w:val="24"/>
        </w:rPr>
        <w:t>the largest individuals.</w:t>
      </w:r>
    </w:p>
    <w:p w14:paraId="78AFEAE3" w14:textId="77777777" w:rsidR="008C372D" w:rsidRPr="00046C8F" w:rsidRDefault="008C372D" w:rsidP="008C372D">
      <w:pPr>
        <w:keepNext/>
        <w:spacing w:line="480" w:lineRule="auto"/>
        <w:rPr>
          <w:rFonts w:ascii="Times New Roman" w:hAnsi="Times New Roman" w:cs="Times New Roman"/>
          <w:sz w:val="24"/>
          <w:szCs w:val="24"/>
        </w:rPr>
      </w:pPr>
    </w:p>
    <w:p w14:paraId="0FD304A6"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Discussion</w:t>
      </w:r>
    </w:p>
    <w:p w14:paraId="04F5B963" w14:textId="7ED01168" w:rsidR="00B90F3E" w:rsidRDefault="00CF6A04" w:rsidP="00CF6A04">
      <w:pPr>
        <w:spacing w:line="480" w:lineRule="auto"/>
        <w:ind w:firstLine="720"/>
        <w:rPr>
          <w:rFonts w:ascii="Times New Roman" w:hAnsi="Times New Roman" w:cs="Times New Roman"/>
          <w:sz w:val="24"/>
          <w:szCs w:val="24"/>
        </w:rPr>
      </w:pPr>
      <w:r>
        <w:rPr>
          <w:rFonts w:ascii="Times New Roman" w:hAnsi="Times New Roman" w:cs="Times New Roman"/>
          <w:sz w:val="24"/>
          <w:szCs w:val="24"/>
        </w:rPr>
        <w:t>Our integrative model results</w:t>
      </w:r>
      <w:r w:rsidRPr="00046C8F">
        <w:rPr>
          <w:rFonts w:ascii="Times New Roman" w:hAnsi="Times New Roman" w:cs="Times New Roman"/>
          <w:sz w:val="24"/>
          <w:szCs w:val="24"/>
        </w:rPr>
        <w:t xml:space="preserve"> reconcile 30+ years of efforts to determine growth for </w:t>
      </w:r>
      <w:r w:rsidRPr="00046C8F">
        <w:rPr>
          <w:rFonts w:ascii="Times New Roman" w:hAnsi="Times New Roman" w:cs="Times New Roman"/>
          <w:i/>
          <w:sz w:val="24"/>
          <w:szCs w:val="24"/>
        </w:rPr>
        <w:t>P. filamentosus</w:t>
      </w:r>
      <w:r w:rsidRPr="00046C8F">
        <w:rPr>
          <w:rFonts w:ascii="Times New Roman" w:hAnsi="Times New Roman" w:cs="Times New Roman"/>
          <w:sz w:val="24"/>
          <w:szCs w:val="24"/>
        </w:rPr>
        <w:t xml:space="preserve"> in the Hawaiian Archipelago</w:t>
      </w:r>
      <w:r w:rsidR="00026913">
        <w:rPr>
          <w:rFonts w:ascii="Times New Roman" w:hAnsi="Times New Roman" w:cs="Times New Roman"/>
          <w:sz w:val="24"/>
          <w:szCs w:val="24"/>
        </w:rPr>
        <w:t xml:space="preserve"> </w:t>
      </w:r>
      <w:r w:rsidR="005C67A5">
        <w:rPr>
          <w:rFonts w:ascii="Times New Roman" w:hAnsi="Times New Roman" w:cs="Times New Roman"/>
          <w:sz w:val="24"/>
          <w:szCs w:val="24"/>
        </w:rPr>
        <w:t>and</w:t>
      </w:r>
      <w:r w:rsidR="00026913">
        <w:rPr>
          <w:rFonts w:ascii="Times New Roman" w:hAnsi="Times New Roman" w:cs="Times New Roman"/>
          <w:sz w:val="24"/>
          <w:szCs w:val="24"/>
        </w:rPr>
        <w:t xml:space="preserve"> provid</w:t>
      </w:r>
      <w:r w:rsidR="005C67A5">
        <w:rPr>
          <w:rFonts w:ascii="Times New Roman" w:hAnsi="Times New Roman" w:cs="Times New Roman"/>
          <w:sz w:val="24"/>
          <w:szCs w:val="24"/>
        </w:rPr>
        <w:t>e</w:t>
      </w:r>
      <w:r w:rsidR="00026913">
        <w:rPr>
          <w:rFonts w:ascii="Times New Roman" w:hAnsi="Times New Roman" w:cs="Times New Roman"/>
          <w:sz w:val="24"/>
          <w:szCs w:val="24"/>
        </w:rPr>
        <w:t xml:space="preserve"> </w:t>
      </w:r>
      <w:r w:rsidR="00802991">
        <w:rPr>
          <w:rFonts w:ascii="Times New Roman" w:hAnsi="Times New Roman" w:cs="Times New Roman"/>
          <w:sz w:val="24"/>
          <w:szCs w:val="24"/>
        </w:rPr>
        <w:t>robust support for some observed life history parameters.</w:t>
      </w:r>
      <w:r w:rsidRPr="00046C8F">
        <w:rPr>
          <w:rFonts w:ascii="Times New Roman" w:hAnsi="Times New Roman" w:cs="Times New Roman"/>
          <w:sz w:val="24"/>
          <w:szCs w:val="24"/>
        </w:rPr>
        <w:t xml:space="preserve"> </w:t>
      </w:r>
      <w:r w:rsidR="00B37117">
        <w:rPr>
          <w:rFonts w:ascii="Times New Roman" w:hAnsi="Times New Roman" w:cs="Times New Roman"/>
          <w:sz w:val="24"/>
          <w:szCs w:val="24"/>
        </w:rPr>
        <w:t>Growth p</w:t>
      </w:r>
      <w:r w:rsidR="00B37117" w:rsidRPr="00046C8F">
        <w:rPr>
          <w:rFonts w:ascii="Times New Roman" w:hAnsi="Times New Roman" w:cs="Times New Roman"/>
          <w:sz w:val="24"/>
          <w:szCs w:val="24"/>
        </w:rPr>
        <w:t>arameter</w:t>
      </w:r>
      <w:r w:rsidR="00B05A28">
        <w:rPr>
          <w:rFonts w:ascii="Times New Roman" w:hAnsi="Times New Roman" w:cs="Times New Roman"/>
          <w:sz w:val="24"/>
          <w:szCs w:val="24"/>
        </w:rPr>
        <w:t>s</w:t>
      </w:r>
      <w:r w:rsidR="00B37117" w:rsidRPr="00046C8F">
        <w:rPr>
          <w:rFonts w:ascii="Times New Roman" w:hAnsi="Times New Roman" w:cs="Times New Roman"/>
          <w:sz w:val="24"/>
          <w:szCs w:val="24"/>
        </w:rPr>
        <w:t xml:space="preserve"> derived </w:t>
      </w:r>
      <w:r w:rsidR="00B37117">
        <w:rPr>
          <w:rFonts w:ascii="Times New Roman" w:hAnsi="Times New Roman" w:cs="Times New Roman"/>
          <w:sz w:val="24"/>
          <w:szCs w:val="24"/>
        </w:rPr>
        <w:t>using</w:t>
      </w:r>
      <w:r w:rsidR="00B37117" w:rsidRPr="00046C8F">
        <w:rPr>
          <w:rFonts w:ascii="Times New Roman" w:hAnsi="Times New Roman" w:cs="Times New Roman"/>
          <w:sz w:val="24"/>
          <w:szCs w:val="24"/>
        </w:rPr>
        <w:t xml:space="preserve"> integrative models that incorporated additional length frequency and length-at-age data were better able to predict </w:t>
      </w:r>
      <w:r w:rsidR="00B05A28">
        <w:rPr>
          <w:rFonts w:ascii="Times New Roman" w:hAnsi="Times New Roman" w:cs="Times New Roman"/>
          <w:sz w:val="24"/>
          <w:szCs w:val="24"/>
        </w:rPr>
        <w:t xml:space="preserve">observed </w:t>
      </w:r>
      <w:r w:rsidR="00B37117" w:rsidRPr="00046C8F">
        <w:rPr>
          <w:rFonts w:ascii="Times New Roman" w:hAnsi="Times New Roman" w:cs="Times New Roman"/>
          <w:sz w:val="24"/>
          <w:szCs w:val="24"/>
        </w:rPr>
        <w:t>growth</w:t>
      </w:r>
      <w:r w:rsidR="00B37117">
        <w:rPr>
          <w:rFonts w:ascii="Times New Roman" w:hAnsi="Times New Roman" w:cs="Times New Roman"/>
          <w:sz w:val="24"/>
          <w:szCs w:val="24"/>
        </w:rPr>
        <w:t xml:space="preserve"> in </w:t>
      </w:r>
      <w:r w:rsidR="00B05A28">
        <w:rPr>
          <w:rFonts w:ascii="Times New Roman" w:hAnsi="Times New Roman" w:cs="Times New Roman"/>
          <w:sz w:val="24"/>
          <w:szCs w:val="24"/>
        </w:rPr>
        <w:t>recaptured fish</w:t>
      </w:r>
      <w:r w:rsidR="00B37117" w:rsidRPr="00046C8F">
        <w:rPr>
          <w:rFonts w:ascii="Times New Roman" w:hAnsi="Times New Roman" w:cs="Times New Roman"/>
          <w:sz w:val="24"/>
          <w:szCs w:val="24"/>
        </w:rPr>
        <w:t>.</w:t>
      </w:r>
      <w:r w:rsidR="00B37117">
        <w:rPr>
          <w:rFonts w:ascii="Times New Roman" w:hAnsi="Times New Roman" w:cs="Times New Roman"/>
          <w:sz w:val="24"/>
          <w:szCs w:val="24"/>
        </w:rPr>
        <w:t xml:space="preserve"> </w:t>
      </w:r>
      <w:r w:rsidR="00671D43">
        <w:rPr>
          <w:rFonts w:ascii="Times New Roman" w:hAnsi="Times New Roman" w:cs="Times New Roman"/>
          <w:sz w:val="24"/>
          <w:szCs w:val="24"/>
        </w:rPr>
        <w:t>These p</w:t>
      </w:r>
      <w:r w:rsidRPr="00046C8F">
        <w:rPr>
          <w:rFonts w:ascii="Times New Roman" w:hAnsi="Times New Roman" w:cs="Times New Roman"/>
          <w:sz w:val="24"/>
          <w:szCs w:val="24"/>
        </w:rPr>
        <w:t xml:space="preserve">arameters were </w:t>
      </w:r>
      <w:r w:rsidR="00B90F3E">
        <w:rPr>
          <w:rFonts w:ascii="Times New Roman" w:hAnsi="Times New Roman" w:cs="Times New Roman"/>
          <w:sz w:val="24"/>
          <w:szCs w:val="24"/>
        </w:rPr>
        <w:t>in agreement</w:t>
      </w:r>
      <w:r w:rsidRPr="00046C8F">
        <w:rPr>
          <w:rFonts w:ascii="Times New Roman" w:hAnsi="Times New Roman" w:cs="Times New Roman"/>
          <w:sz w:val="24"/>
          <w:szCs w:val="24"/>
        </w:rPr>
        <w:t xml:space="preserve"> </w:t>
      </w:r>
      <w:r>
        <w:rPr>
          <w:rFonts w:ascii="Times New Roman" w:hAnsi="Times New Roman" w:cs="Times New Roman"/>
          <w:sz w:val="24"/>
          <w:szCs w:val="24"/>
        </w:rPr>
        <w:t xml:space="preserve">with </w:t>
      </w:r>
      <w:r w:rsidRPr="00046C8F">
        <w:rPr>
          <w:rFonts w:ascii="Times New Roman" w:hAnsi="Times New Roman" w:cs="Times New Roman"/>
          <w:sz w:val="24"/>
          <w:szCs w:val="24"/>
        </w:rPr>
        <w:t xml:space="preserve">those derived </w:t>
      </w:r>
      <w:r w:rsidR="006C6D8D">
        <w:rPr>
          <w:rFonts w:ascii="Times New Roman" w:hAnsi="Times New Roman" w:cs="Times New Roman"/>
          <w:sz w:val="24"/>
          <w:szCs w:val="24"/>
        </w:rPr>
        <w:t>from</w:t>
      </w:r>
      <w:r w:rsidR="000B43C0">
        <w:rPr>
          <w:rFonts w:ascii="Times New Roman" w:hAnsi="Times New Roman" w:cs="Times New Roman"/>
          <w:sz w:val="24"/>
          <w:szCs w:val="24"/>
        </w:rPr>
        <w:t xml:space="preserve">; </w:t>
      </w:r>
      <w:commentRangeStart w:id="126"/>
      <w:r w:rsidR="000B43C0">
        <w:rPr>
          <w:rFonts w:ascii="Times New Roman" w:hAnsi="Times New Roman" w:cs="Times New Roman"/>
          <w:sz w:val="24"/>
          <w:szCs w:val="24"/>
        </w:rPr>
        <w:t>1)</w:t>
      </w:r>
      <w:r w:rsidR="00991EDB">
        <w:rPr>
          <w:rFonts w:ascii="Times New Roman" w:hAnsi="Times New Roman" w:cs="Times New Roman"/>
          <w:sz w:val="24"/>
          <w:szCs w:val="24"/>
        </w:rPr>
        <w:t xml:space="preserve"> </w:t>
      </w:r>
      <w:r w:rsidR="00991EDB" w:rsidRPr="00046C8F">
        <w:rPr>
          <w:rFonts w:ascii="Times New Roman" w:hAnsi="Times New Roman" w:cs="Times New Roman"/>
          <w:sz w:val="24"/>
          <w:szCs w:val="24"/>
        </w:rPr>
        <w:t>th</w:t>
      </w:r>
      <w:r w:rsidR="00991EDB">
        <w:rPr>
          <w:rFonts w:ascii="Times New Roman" w:hAnsi="Times New Roman" w:cs="Times New Roman"/>
          <w:sz w:val="24"/>
          <w:szCs w:val="24"/>
        </w:rPr>
        <w:t>e</w:t>
      </w:r>
      <w:r w:rsidR="00991EDB" w:rsidRPr="00046C8F">
        <w:rPr>
          <w:rFonts w:ascii="Times New Roman" w:hAnsi="Times New Roman" w:cs="Times New Roman"/>
          <w:sz w:val="24"/>
          <w:szCs w:val="24"/>
        </w:rPr>
        <w:t xml:space="preserve"> fit </w:t>
      </w:r>
      <w:r w:rsidR="00991EDB">
        <w:rPr>
          <w:rFonts w:ascii="Times New Roman" w:hAnsi="Times New Roman" w:cs="Times New Roman"/>
          <w:sz w:val="24"/>
          <w:szCs w:val="24"/>
        </w:rPr>
        <w:t xml:space="preserve">of </w:t>
      </w:r>
      <w:r w:rsidR="00991EDB" w:rsidRPr="00046C8F">
        <w:rPr>
          <w:rFonts w:ascii="Times New Roman" w:hAnsi="Times New Roman" w:cs="Times New Roman"/>
          <w:sz w:val="24"/>
          <w:szCs w:val="24"/>
        </w:rPr>
        <w:t xml:space="preserve">only </w:t>
      </w:r>
      <w:ins w:id="127" w:author="Stephen Scherrer" w:date="2019-06-12T14:45:00Z">
        <w:r w:rsidR="00683262">
          <w:rPr>
            <w:rFonts w:ascii="Times New Roman" w:hAnsi="Times New Roman" w:cs="Times New Roman"/>
            <w:sz w:val="24"/>
            <w:szCs w:val="24"/>
          </w:rPr>
          <w:t xml:space="preserve">integrated daily </w:t>
        </w:r>
      </w:ins>
      <w:ins w:id="128" w:author="Stephen Scherrer" w:date="2019-06-12T14:46:00Z">
        <w:r w:rsidR="00683262">
          <w:rPr>
            <w:rFonts w:ascii="Times New Roman" w:hAnsi="Times New Roman" w:cs="Times New Roman"/>
            <w:sz w:val="24"/>
            <w:szCs w:val="24"/>
          </w:rPr>
          <w:t xml:space="preserve">growth increments </w:t>
        </w:r>
      </w:ins>
      <w:r w:rsidR="00671D43">
        <w:rPr>
          <w:rFonts w:ascii="Times New Roman" w:hAnsi="Times New Roman" w:cs="Times New Roman"/>
          <w:sz w:val="24"/>
          <w:szCs w:val="24"/>
        </w:rPr>
        <w:t xml:space="preserve">from </w:t>
      </w:r>
      <w:ins w:id="129" w:author="Stephen Scherrer" w:date="2019-06-12T14:46:00Z">
        <w:r w:rsidR="00683262">
          <w:rPr>
            <w:rFonts w:ascii="Times New Roman" w:hAnsi="Times New Roman" w:cs="Times New Roman"/>
            <w:sz w:val="24"/>
            <w:szCs w:val="24"/>
          </w:rPr>
          <w:t xml:space="preserve">otoliths collected in </w:t>
        </w:r>
      </w:ins>
      <w:r w:rsidR="00671D43">
        <w:rPr>
          <w:rFonts w:ascii="Times New Roman" w:hAnsi="Times New Roman" w:cs="Times New Roman"/>
          <w:sz w:val="24"/>
          <w:szCs w:val="24"/>
        </w:rPr>
        <w:t>t</w:t>
      </w:r>
      <w:r w:rsidR="00991EDB">
        <w:rPr>
          <w:rFonts w:ascii="Times New Roman" w:hAnsi="Times New Roman" w:cs="Times New Roman"/>
          <w:sz w:val="24"/>
          <w:szCs w:val="24"/>
        </w:rPr>
        <w:t xml:space="preserve">he NWHI </w:t>
      </w:r>
      <w:r w:rsidR="00991EDB" w:rsidRPr="00046C8F">
        <w:rPr>
          <w:rFonts w:ascii="Times New Roman" w:hAnsi="Times New Roman" w:cs="Times New Roman"/>
          <w:sz w:val="24"/>
          <w:szCs w:val="24"/>
        </w:rPr>
        <w:t>without constraini</w:t>
      </w:r>
      <w:r w:rsidR="00991EDB">
        <w:rPr>
          <w:rFonts w:ascii="Times New Roman" w:hAnsi="Times New Roman" w:cs="Times New Roman"/>
          <w:sz w:val="24"/>
          <w:szCs w:val="24"/>
        </w:rPr>
        <w:t>ng</w:t>
      </w:r>
      <w:r w:rsidR="00991EDB"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991EDB" w:rsidRPr="00046C8F">
        <w:rPr>
          <w:rFonts w:ascii="Times New Roman" w:hAnsi="Times New Roman" w:cs="Times New Roman"/>
          <w:sz w:val="24"/>
          <w:szCs w:val="24"/>
        </w:rPr>
        <w:t xml:space="preserve"> </w:t>
      </w:r>
      <w:r w:rsidR="00991EDB">
        <w:rPr>
          <w:rFonts w:ascii="Times New Roman" w:hAnsi="Times New Roman" w:cs="Times New Roman"/>
          <w:sz w:val="24"/>
          <w:szCs w:val="24"/>
        </w:rPr>
        <w:fldChar w:fldCharType="begin" w:fldLock="1"/>
      </w:r>
      <w:r w:rsidR="00991EDB">
        <w:rPr>
          <w:rFonts w:ascii="Times New Roman" w:hAnsi="Times New Roman" w:cs="Times New Roman"/>
          <w:sz w:val="24"/>
          <w:szCs w:val="24"/>
        </w:rPr>
        <w:instrText>ADDIN CSL_CITATION {"citationItems":[{"id":"ITEM-1","itemData":{"ISSN":"00900656","abstract":"Studies of otolith microstructure in Hawaiian snapper, Pristipomoides filamentosus, indicate that growth in- crements are deposited daily in immature fish 40 cm FL and &lt;3 yr of age). Laboratory experiments with tetracycline-injected fish andanalysis of modal progression in size-frequency distributions of field-sampled fish validate this conclusion. Given a 1:1 correspondence between increments and days, one can determine otolithgrowth rate by measuring incrementwidth. Based on the relationship between otolith growth rate and otolith length, we conclude that increment deposition in mature P. ilamentosus is episodic, i. e., interrupted. Using regression analysis, amodel is developed relating otolith growth rate to otolith length.ltis shown that integration ofthe regression equation provides estimates ofthe age of individual fish. Assumptions involved in the model are discussed, andit is concluded that this method of aging adequately represents the growthof P. ilamentosus when time is measured on a scale ofyears. Age estimates derived here are entirely consistent with those of related forms (Lutjanidae) reported in the literature.","author":[{"dropping-particle":"","family":"Ralston","given":"S.","non-dropping-particle":"","parse-names":false,"suffix":""},{"dropping-particle":"","family":"Miyamoto","given":"G. T.","non-dropping-particle":"","parse-names":false,"suffix":""}],"container-title":"Fishery Bulletin","id":"ITEM-1","issued":{"date-parts":[["1983"]]},"page":"523-535","title":"Analyzing the width of daily otolith increments to age the Hawaiian snapper, Pristipomoides filamentosus.","type":"article-journal","volume":"81"},"uris":["http://www.mendeley.com/documents/?uuid=692388c5-e0f7-42db-afde-7d2fac979701"]}],"mendeley":{"formattedCitation":"(Ralston and Miyamoto 1983)","plainTextFormattedCitation":"(Ralston and Miyamoto 1983)","previouslyFormattedCitation":"(Ralston and Miyamoto 1983)"},"properties":{"noteIndex":0},"schema":"https://github.com/citation-style-language/schema/raw/master/csl-citation.json"}</w:instrText>
      </w:r>
      <w:r w:rsidR="00991EDB">
        <w:rPr>
          <w:rFonts w:ascii="Times New Roman" w:hAnsi="Times New Roman" w:cs="Times New Roman"/>
          <w:sz w:val="24"/>
          <w:szCs w:val="24"/>
        </w:rPr>
        <w:fldChar w:fldCharType="separate"/>
      </w:r>
      <w:r w:rsidR="00991EDB" w:rsidRPr="00FC72E3">
        <w:rPr>
          <w:rFonts w:ascii="Times New Roman" w:hAnsi="Times New Roman" w:cs="Times New Roman"/>
          <w:noProof/>
          <w:sz w:val="24"/>
          <w:szCs w:val="24"/>
        </w:rPr>
        <w:t>(Ralston and Miyamoto 1983)</w:t>
      </w:r>
      <w:r w:rsidR="00991EDB">
        <w:rPr>
          <w:rFonts w:ascii="Times New Roman" w:hAnsi="Times New Roman" w:cs="Times New Roman"/>
          <w:sz w:val="24"/>
          <w:szCs w:val="24"/>
        </w:rPr>
        <w:fldChar w:fldCharType="end"/>
      </w:r>
      <w:r w:rsidR="00991EDB">
        <w:rPr>
          <w:rFonts w:ascii="Times New Roman" w:hAnsi="Times New Roman" w:cs="Times New Roman"/>
          <w:sz w:val="24"/>
          <w:szCs w:val="24"/>
        </w:rPr>
        <w:t xml:space="preserve">, </w:t>
      </w:r>
      <w:r w:rsidR="00483E13">
        <w:rPr>
          <w:rFonts w:ascii="Times New Roman" w:hAnsi="Times New Roman" w:cs="Times New Roman"/>
          <w:sz w:val="24"/>
          <w:szCs w:val="24"/>
        </w:rPr>
        <w:t xml:space="preserve">2) </w:t>
      </w:r>
      <w:ins w:id="130" w:author="Stephen Scherrer" w:date="2019-06-12T14:44:00Z">
        <w:r w:rsidR="00683262">
          <w:rPr>
            <w:rFonts w:ascii="Times New Roman" w:hAnsi="Times New Roman" w:cs="Times New Roman"/>
            <w:sz w:val="24"/>
            <w:szCs w:val="24"/>
          </w:rPr>
          <w:t xml:space="preserve">integrated daily growth increments </w:t>
        </w:r>
      </w:ins>
      <w:r w:rsidR="00483E13">
        <w:rPr>
          <w:rFonts w:ascii="Times New Roman" w:hAnsi="Times New Roman" w:cs="Times New Roman"/>
          <w:sz w:val="24"/>
          <w:szCs w:val="24"/>
        </w:rPr>
        <w:t xml:space="preserve">and </w:t>
      </w:r>
      <w:proofErr w:type="spellStart"/>
      <w:r w:rsidR="00483E13">
        <w:rPr>
          <w:rFonts w:ascii="Times New Roman" w:hAnsi="Times New Roman" w:cs="Times New Roman"/>
          <w:sz w:val="24"/>
          <w:szCs w:val="24"/>
        </w:rPr>
        <w:t>microincrement</w:t>
      </w:r>
      <w:proofErr w:type="spellEnd"/>
      <w:ins w:id="131" w:author="Stephen Scherrer" w:date="2019-06-12T14:45:00Z">
        <w:r w:rsidR="00683262">
          <w:rPr>
            <w:rFonts w:ascii="Times New Roman" w:hAnsi="Times New Roman" w:cs="Times New Roman"/>
            <w:sz w:val="24"/>
            <w:szCs w:val="24"/>
          </w:rPr>
          <w:t xml:space="preserve"> counts</w:t>
        </w:r>
      </w:ins>
      <w:r w:rsidR="00483E13">
        <w:rPr>
          <w:rFonts w:ascii="Times New Roman" w:hAnsi="Times New Roman" w:cs="Times New Roman"/>
          <w:sz w:val="24"/>
          <w:szCs w:val="24"/>
        </w:rPr>
        <w:t xml:space="preserve"> </w:t>
      </w:r>
      <w:r w:rsidR="00671D43">
        <w:rPr>
          <w:rFonts w:ascii="Times New Roman" w:hAnsi="Times New Roman" w:cs="Times New Roman"/>
          <w:sz w:val="24"/>
          <w:szCs w:val="24"/>
        </w:rPr>
        <w:t xml:space="preserve">of from the MHI and NWHI </w:t>
      </w:r>
      <w:r w:rsidR="00483E13">
        <w:rPr>
          <w:rFonts w:ascii="Times New Roman" w:hAnsi="Times New Roman" w:cs="Times New Roman"/>
          <w:sz w:val="24"/>
          <w:szCs w:val="24"/>
        </w:rPr>
        <w:t xml:space="preserve">(DeMartini et al. 1994), </w:t>
      </w:r>
      <w:r w:rsidR="00991EDB">
        <w:rPr>
          <w:rFonts w:ascii="Times New Roman" w:hAnsi="Times New Roman" w:cs="Times New Roman"/>
          <w:sz w:val="24"/>
          <w:szCs w:val="24"/>
        </w:rPr>
        <w:t xml:space="preserve">and </w:t>
      </w:r>
      <w:r w:rsidR="00483E13">
        <w:rPr>
          <w:rFonts w:ascii="Times New Roman" w:hAnsi="Times New Roman" w:cs="Times New Roman"/>
          <w:sz w:val="24"/>
          <w:szCs w:val="24"/>
        </w:rPr>
        <w:t>3</w:t>
      </w:r>
      <w:r w:rsidR="00991EDB">
        <w:rPr>
          <w:rFonts w:ascii="Times New Roman" w:hAnsi="Times New Roman" w:cs="Times New Roman"/>
          <w:sz w:val="24"/>
          <w:szCs w:val="24"/>
        </w:rPr>
        <w:t>)</w:t>
      </w:r>
      <w:r w:rsidR="000B43C0">
        <w:rPr>
          <w:rFonts w:ascii="Times New Roman" w:hAnsi="Times New Roman" w:cs="Times New Roman"/>
          <w:sz w:val="24"/>
          <w:szCs w:val="24"/>
        </w:rPr>
        <w:t xml:space="preserve"> </w:t>
      </w:r>
      <w:r w:rsidR="00527223">
        <w:rPr>
          <w:rFonts w:ascii="Times New Roman" w:hAnsi="Times New Roman" w:cs="Times New Roman"/>
          <w:sz w:val="24"/>
          <w:szCs w:val="24"/>
        </w:rPr>
        <w:t xml:space="preserve">the </w:t>
      </w:r>
      <w:proofErr w:type="spellStart"/>
      <w:r w:rsidRPr="00046C8F">
        <w:rPr>
          <w:rFonts w:ascii="Times New Roman" w:hAnsi="Times New Roman" w:cs="Times New Roman"/>
          <w:sz w:val="24"/>
          <w:szCs w:val="24"/>
        </w:rPr>
        <w:t>radioisotopic</w:t>
      </w:r>
      <w:proofErr w:type="spellEnd"/>
      <w:r w:rsidRPr="00046C8F">
        <w:rPr>
          <w:rFonts w:ascii="Times New Roman" w:hAnsi="Times New Roman" w:cs="Times New Roman"/>
          <w:sz w:val="24"/>
          <w:szCs w:val="24"/>
        </w:rPr>
        <w:t xml:space="preserve"> composition of otolith material and counts of </w:t>
      </w:r>
      <w:r w:rsidR="00671D43">
        <w:rPr>
          <w:rFonts w:ascii="Times New Roman" w:hAnsi="Times New Roman" w:cs="Times New Roman"/>
          <w:sz w:val="24"/>
          <w:szCs w:val="24"/>
        </w:rPr>
        <w:t xml:space="preserve">otolith </w:t>
      </w:r>
      <w:del w:id="132" w:author="Stephen Scherrer" w:date="2019-06-12T15:35:00Z">
        <w:r w:rsidRPr="00046C8F" w:rsidDel="005E3699">
          <w:rPr>
            <w:rFonts w:ascii="Times New Roman" w:hAnsi="Times New Roman" w:cs="Times New Roman"/>
            <w:sz w:val="24"/>
            <w:szCs w:val="24"/>
          </w:rPr>
          <w:delText>annuli</w:delText>
        </w:r>
        <w:r w:rsidR="00671D43" w:rsidDel="005E3699">
          <w:rPr>
            <w:rFonts w:ascii="Times New Roman" w:hAnsi="Times New Roman" w:cs="Times New Roman"/>
            <w:sz w:val="24"/>
            <w:szCs w:val="24"/>
          </w:rPr>
          <w:delText xml:space="preserve"> and microincrements</w:delText>
        </w:r>
      </w:del>
      <w:ins w:id="133" w:author="Stephen Scherrer" w:date="2019-06-12T15:35:00Z">
        <w:r w:rsidR="005E3699">
          <w:rPr>
            <w:rFonts w:ascii="Times New Roman" w:hAnsi="Times New Roman" w:cs="Times New Roman"/>
            <w:sz w:val="24"/>
            <w:szCs w:val="24"/>
          </w:rPr>
          <w:t>increments</w:t>
        </w:r>
      </w:ins>
      <w:r w:rsidRPr="00046C8F">
        <w:rPr>
          <w:rFonts w:ascii="Times New Roman" w:hAnsi="Times New Roman" w:cs="Times New Roman"/>
          <w:sz w:val="24"/>
          <w:szCs w:val="24"/>
        </w:rPr>
        <w:t xml:space="preserve"> </w:t>
      </w:r>
      <w:r>
        <w:rPr>
          <w:rFonts w:ascii="Times New Roman" w:hAnsi="Times New Roman" w:cs="Times New Roman"/>
          <w:sz w:val="24"/>
          <w:szCs w:val="24"/>
        </w:rPr>
        <w:t xml:space="preserve">from the </w:t>
      </w:r>
      <w:r w:rsidR="00802991">
        <w:rPr>
          <w:rFonts w:ascii="Times New Roman" w:hAnsi="Times New Roman" w:cs="Times New Roman"/>
          <w:sz w:val="24"/>
          <w:szCs w:val="24"/>
        </w:rPr>
        <w:t xml:space="preserve">MHI </w:t>
      </w:r>
      <w:r>
        <w:rPr>
          <w:rFonts w:ascii="Times New Roman" w:hAnsi="Times New Roman" w:cs="Times New Roman"/>
          <w:sz w:val="24"/>
          <w:szCs w:val="24"/>
        </w:rPr>
        <w:t xml:space="preserve">and </w:t>
      </w:r>
      <w:r w:rsidR="00802991">
        <w:rPr>
          <w:rFonts w:ascii="Times New Roman" w:hAnsi="Times New Roman" w:cs="Times New Roman"/>
          <w:sz w:val="24"/>
          <w:szCs w:val="24"/>
        </w:rPr>
        <w:t>NWHI</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A046C1">
        <w:rPr>
          <w:rFonts w:ascii="Times New Roman" w:hAnsi="Times New Roman" w:cs="Times New Roman"/>
          <w:sz w:val="24"/>
          <w:szCs w:val="24"/>
        </w:rPr>
        <w:instrText>ADDIN CSL_CITATION {"citationItems":[{"id":"ITEM-1","itemData":{"ISBN":"Administrative Report H-11-07","author":[{"dropping-particle":"","family":"Andrews","given":"Allen H.","non-dropping-particle":"","parse-names":false,"suffix":""},{"dropping-particle":"","family":"Humphreys","given":"Robert L.","non-dropping-particle":"","parse-names":false,"suffix":""},{"dropping-particle":"","family":"DeMartini","given":"Edward E.","non-dropping-particle":"","parse-names":false,"suffix":""},{"dropping-particle":"","family":"Nichols","given":"Ryan S.","non-dropping-particle":"","parse-names":false,"suffix":""},{"dropping-particle":"","family":"Brodziak","given":"Jon","non-dropping-particle":"","parse-names":false,"suffix":""}],"container-title":"NOAA Technical Memorandum NMFS-PIFSC","id":"ITEM-1","issued":{"date-parts":[["2011"]]},"number-of-pages":"58 p. + Appendicies","publisher-place":"Honolulu, HI","title":"Bomb Radiocarbon and Lead-Radium Dating of Opakapaka (Pristipomoides filamentosus)","type":"report"},"uris":["http://www.mendeley.com/documents/?uuid=a9c83ffb-1784-407e-a9e3-0eeb743e5ec8"]}],"mendeley":{"formattedCitation":"(Andrews et al. 2011)","manualFormatting":"(Andrews et al. 2012)","plainTextFormattedCitation":"(Andrews et al. 2011)","previouslyFormattedCitation":"(Andrews et al. 2011)"},"properties":{"noteIndex":0},"schema":"https://github.com/citation-style-language/schema/raw/master/csl-citation.json"}</w:instrText>
      </w:r>
      <w:r>
        <w:rPr>
          <w:rFonts w:ascii="Times New Roman" w:hAnsi="Times New Roman" w:cs="Times New Roman"/>
          <w:sz w:val="24"/>
          <w:szCs w:val="24"/>
        </w:rPr>
        <w:fldChar w:fldCharType="separate"/>
      </w:r>
      <w:r w:rsidRPr="00D81383">
        <w:rPr>
          <w:rFonts w:ascii="Times New Roman" w:hAnsi="Times New Roman" w:cs="Times New Roman"/>
          <w:noProof/>
          <w:sz w:val="24"/>
          <w:szCs w:val="24"/>
        </w:rPr>
        <w:t>(Andrews et al. 201</w:t>
      </w:r>
      <w:r w:rsidR="00802991">
        <w:rPr>
          <w:rFonts w:ascii="Times New Roman" w:hAnsi="Times New Roman" w:cs="Times New Roman"/>
          <w:noProof/>
          <w:sz w:val="24"/>
          <w:szCs w:val="24"/>
        </w:rPr>
        <w:t>2</w:t>
      </w:r>
      <w:r w:rsidRPr="00D81383">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commentRangeEnd w:id="126"/>
      <w:r w:rsidR="00653A25">
        <w:rPr>
          <w:rStyle w:val="CommentReference"/>
        </w:rPr>
        <w:commentReference w:id="126"/>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These findings are consistent with broad genetic homogeneity in the species throughout the Hawaiian Archipelago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{"citationItems":[{"id":"ITEM-1","itemData":{"author":[{"dropping-particle":"","family":"Shaklee","given":"James B","non-dropping-particle":"","parse-names":false,"suffix":""},{"dropping-particle":"","family":"Samollow","given":"Paul B","non-dropping-particle":"","parse-names":false,"suffix":""}],"container-title":"Fishery Bulletin","id":"ITEM-1","issue":"4","issued":{"date-parts":[["1984"]]},"page":"703-713","title":"Genetic variation and population structure in a deepwater snapper, Pristipomoides filamentosus, in the Hawaiian Archipelago","type":"article-journal","volume":"82"},"uris":["http://www.mendeley.com/documents/?uuid=f156ad00-184a-4411-b566-85c6c3606843"]},{"id":"ITEM-2","itemData":{"DOI":"10.1371/journal.pone.0028913","ISBN":"1932-6203","ISSN":"19326203","PMID":"22216141","abstract":"In the tropical Indo-Pacific, most phylogeographic studies have focused on the shallow-water taxa that inhabit reefs to approximately 30 m depth. Little is known about the large predatory fishes, primarily snappers (subfamily Etelinae) and groupers (subfamily Epinephelinae) that occur at 100-400 m. These long-lived, slow-growing species support fisheries across the Indo-Pacific, yet no comprehensive genetic surveys within this group have been conducted. Here we contribute the first range-wide survey of a deepwater Indo-Pacific snapper, Pristipomoides filamentosus, with special focus on Hawai'i. We applied mtDNA cytochrome b and 11 microsatellite loci to 26 samples (N=1,222) collected across 17,000 km from Hawai'i to the western Indian Ocean. Results indicate that P. filamentosus is a highly dispersive species with low but significant population structure (mtDNA Φ(ST)=0.029, microsatellite F(ST)=0.029) due entirely to the isolation of Hawai'i. No population structure was detected across 14,000 km of the Indo-Pacific from Tonga in the Central Pacific to the Seychelles in the western Indian Ocean, a pattern rarely observed in reef species. Despite a long pelagic phase (60-180 days), interisland dispersal as adults, and extensive gene flow across the Indo-Pacific, P. filamentosus is unable to maintain population connectivity with Hawai'i. Coalescent analyses indicate that P. filamentosus may have colonized Hawai'i 26 K-52 K y ago against prevailing currents, with dispersal away from Hawai'i dominating migration estimates. P. filamentosus harbors low genetic diversity in Hawai'i, a common pattern in marine fishes, and our data indicate a single archipelago-wide stock. However, like the Hawaiian Grouper, Hyporthodus quernus, this snapper had several significant pairwise comparisons (F(ST)) clustered around the middle of the archipelago (St. Rogatien, Brooks Banks, Gardner) indicating that this region may be isolated or (more likely) receives input from Johnston Atoll to the south.","author":[{"dropping-particle":"","family":"Gaither","given":"Michelle R.","non-dropping-particle":"","parse-names":false,"suffix":""},{"dropping-particle":"","family":"Jones","given":"Shelley a.","non-dropping-particle":"","parse-names":false,"suffix":""},{"dropping-particle":"","family":"Kelley","given":"Christopher","non-dropping-particle":"","parse-names":false,"suffix":""},{"dropping-particle":"","family":"Newman","given":"Stephen J.","non-dropping-particle":"","parse-names":false,"suffix":""},{"dropping-particle":"","family":"Sorenson","given":"Laurie","non-dropping-particle":"","parse-names":false,"suffix":""},{"dropping-particle":"","family":"Bowen","given":"Brian W.","non-dropping-particle":"","parse-names":false,"suffix":""}],"container-title":"PLoS ONE","id":"ITEM-2","issue":"12","issued":{"date-parts":[["2011"]]},"page":"1-13","title":"High connectivity in the deepwater snapper Pristipomoides filamentosus (lutjanidae) across the indo-pacific with isolation of the Hawaiian archipelago","type":"article-journal","volume":"6"},"uris":["http://www.mendeley.com/documents/?uuid=a8be7f26-89f6-47d2-bd89-ae62a8d2d943"]},{"id":"ITEM-3","itemData":{"DOI":"10.1007/s12686-009-9119-3","ISBN":"1877-7252","ISSN":"18777252","abstract":"Pristipomoides filamentosus is a highly valued food and game fish with a broad biogeographic range from the central Pacific to the western Indian Ocean. To provide tools for addressing both ecological and management questions, we developed 15 polymorphic microsatellite markers for this species. In a sample of 53 individuals from Hawai'i and New Caledonia, we observed an average of 7.7 alleles per locus (range 2-17). Observed heterozygosity was H(O) = 0.034-0.889 and expected heterozygosity was H(E) = 0.034-0.887 among populations. Only two of the 30 locus by population tests showed significant deviation from Hardy-Weinberg equilibrium and no significant linkage disequilibrium was observed among any of the loci. PCR protocols were optimized for similar reaction conditions across loci, thereby facilitating multiplexing and rapid multilocus genotyping.","author":[{"dropping-particle":"","family":"Gaither","given":"Michelle R.","non-dropping-particle":"","parse-names":false,"suffix":""},{"dropping-particle":"","family":"Toonen","given":"Robert J.","non-dropping-particle":"","parse-names":false,"suffix":""},{"dropping-particle":"","family":"Sorenson","given":"Laurie","non-dropping-particle":"","parse-names":false,"suffix":""},{"dropping-particle":"","family":"Bowen","given":"Brian W.","non-dropping-particle":"","parse-names":false,"suffix":""}],"container-title":"Conservation Genetics Resources","id":"ITEM-3","issued":{"date-parts":[["2010"]]},"page":"169-172","title":"Isolation and characterization of microsatellite markers for the crimson jobfish, pristipomoides filamentosus (Lutjanidae)","type":"article-journal","volume":"2"},"uris":["http://www.mendeley.com/documents/?uuid=c212b2e3-a332-4cb7-8696-354e6159cf5b"]}],"mendeley":{"formattedCitation":"(Shaklee and Samollow 1984, Gaither et al. 2010, 2011)","plainTextFormattedCitation":"(Shaklee and Samollow 1984, Gaither et al. 2010, 2011)","previouslyFormattedCitation":"(Shaklee and Samollow 1984, Gaither et al. 2010, 2011)"},"properties":{"noteIndex":0},"schema":"https://github.com/citation-style-language/schema/raw/master/csl-citation.json"}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(Shaklee and Samollow 1984, Gaither et al. 2010, 2011)</w:t>
      </w:r>
      <w:r w:rsidRPr="00046C8F">
        <w:rPr>
          <w:rFonts w:ascii="Times New Roman" w:hAnsi="Times New Roman" w:cs="Times New Roman"/>
          <w:sz w:val="24"/>
          <w:szCs w:val="24"/>
        </w:rPr>
        <w:fldChar w:fldCharType="end"/>
      </w:r>
      <w:r w:rsidR="008741AC">
        <w:rPr>
          <w:rFonts w:ascii="Times New Roman" w:hAnsi="Times New Roman" w:cs="Times New Roman"/>
          <w:sz w:val="24"/>
          <w:szCs w:val="24"/>
        </w:rPr>
        <w:t xml:space="preserve"> and support </w:t>
      </w:r>
      <w:r w:rsidR="008741AC">
        <w:rPr>
          <w:rFonts w:ascii="Times New Roman" w:hAnsi="Times New Roman" w:cs="Times New Roman"/>
          <w:sz w:val="24"/>
          <w:szCs w:val="24"/>
        </w:rPr>
        <w:lastRenderedPageBreak/>
        <w:t xml:space="preserve">the </w:t>
      </w:r>
      <w:r w:rsidR="00F40956">
        <w:rPr>
          <w:rFonts w:ascii="Times New Roman" w:hAnsi="Times New Roman" w:cs="Times New Roman"/>
          <w:sz w:val="24"/>
          <w:szCs w:val="24"/>
        </w:rPr>
        <w:t xml:space="preserve">implicit </w:t>
      </w:r>
      <w:r w:rsidR="008741AC">
        <w:rPr>
          <w:rFonts w:ascii="Times New Roman" w:hAnsi="Times New Roman" w:cs="Times New Roman"/>
          <w:sz w:val="24"/>
          <w:szCs w:val="24"/>
        </w:rPr>
        <w:t xml:space="preserve">assumption that </w:t>
      </w:r>
      <w:r w:rsidR="008741AC" w:rsidRPr="00046C8F">
        <w:rPr>
          <w:rFonts w:ascii="Times New Roman" w:hAnsi="Times New Roman" w:cs="Times New Roman"/>
          <w:sz w:val="24"/>
          <w:szCs w:val="24"/>
        </w:rPr>
        <w:t xml:space="preserve">tagging </w:t>
      </w:r>
      <w:r w:rsidR="00F40956">
        <w:rPr>
          <w:rFonts w:ascii="Times New Roman" w:hAnsi="Times New Roman" w:cs="Times New Roman"/>
          <w:sz w:val="24"/>
          <w:szCs w:val="24"/>
        </w:rPr>
        <w:t xml:space="preserve">individuals </w:t>
      </w:r>
      <w:r w:rsidR="008741AC">
        <w:rPr>
          <w:rFonts w:ascii="Times New Roman" w:hAnsi="Times New Roman" w:cs="Times New Roman"/>
          <w:sz w:val="24"/>
          <w:szCs w:val="24"/>
        </w:rPr>
        <w:t>did</w:t>
      </w:r>
      <w:r w:rsidR="008741AC" w:rsidRPr="00046C8F">
        <w:rPr>
          <w:rFonts w:ascii="Times New Roman" w:hAnsi="Times New Roman" w:cs="Times New Roman"/>
          <w:sz w:val="24"/>
          <w:szCs w:val="24"/>
        </w:rPr>
        <w:t xml:space="preserve"> not disrupt</w:t>
      </w:r>
      <w:r w:rsidR="002329E2">
        <w:rPr>
          <w:rFonts w:ascii="Times New Roman" w:hAnsi="Times New Roman" w:cs="Times New Roman"/>
          <w:sz w:val="24"/>
          <w:szCs w:val="24"/>
        </w:rPr>
        <w:t xml:space="preserve"> the</w:t>
      </w:r>
      <w:r w:rsidR="00F40956">
        <w:rPr>
          <w:rFonts w:ascii="Times New Roman" w:hAnsi="Times New Roman" w:cs="Times New Roman"/>
          <w:sz w:val="24"/>
          <w:szCs w:val="24"/>
        </w:rPr>
        <w:t>ir</w:t>
      </w:r>
      <w:r w:rsidR="008741AC" w:rsidRPr="00046C8F">
        <w:rPr>
          <w:rFonts w:ascii="Times New Roman" w:hAnsi="Times New Roman" w:cs="Times New Roman"/>
          <w:sz w:val="24"/>
          <w:szCs w:val="24"/>
        </w:rPr>
        <w:t xml:space="preserve"> growth </w:t>
      </w:r>
      <w:r w:rsidR="00D749B2">
        <w:rPr>
          <w:rFonts w:ascii="Times New Roman" w:hAnsi="Times New Roman" w:cs="Times New Roman"/>
          <w:sz w:val="24"/>
          <w:szCs w:val="24"/>
        </w:rPr>
        <w:t>trajectory</w:t>
      </w:r>
      <w:r w:rsidR="008741AC">
        <w:rPr>
          <w:rFonts w:ascii="Times New Roman" w:hAnsi="Times New Roman" w:cs="Times New Roman"/>
          <w:sz w:val="24"/>
          <w:szCs w:val="24"/>
        </w:rPr>
        <w:t>.</w:t>
      </w:r>
      <w:commentRangeStart w:id="134"/>
      <w:commentRangeStart w:id="135"/>
      <w:r w:rsidR="00F40956">
        <w:rPr>
          <w:rFonts w:ascii="Times New Roman" w:hAnsi="Times New Roman" w:cs="Times New Roman"/>
          <w:sz w:val="24"/>
          <w:szCs w:val="24"/>
        </w:rPr>
        <w:t xml:space="preserve"> </w:t>
      </w:r>
      <w:ins w:id="136" w:author="Stephen Scherrer" w:date="2019-06-12T12:54:00Z">
        <w:r w:rsidR="009C2C17">
          <w:rPr>
            <w:rFonts w:ascii="Times New Roman" w:hAnsi="Times New Roman" w:cs="Times New Roman"/>
            <w:sz w:val="24"/>
            <w:szCs w:val="24"/>
          </w:rPr>
          <w:t>I</w:t>
        </w:r>
      </w:ins>
      <w:r w:rsidR="00F40956">
        <w:rPr>
          <w:rFonts w:ascii="Times New Roman" w:hAnsi="Times New Roman" w:cs="Times New Roman"/>
          <w:sz w:val="24"/>
          <w:szCs w:val="24"/>
        </w:rPr>
        <w:t xml:space="preserve">ntegrative parameters differed from estimates from an ongoing mark recapture study in the MHI which reported faster growth and smaller asymptotic lengths </w:t>
      </w:r>
      <w:r w:rsidR="00F40956">
        <w:rPr>
          <w:rFonts w:ascii="Times New Roman" w:hAnsi="Times New Roman" w:cs="Times New Roman"/>
          <w:sz w:val="24"/>
          <w:szCs w:val="24"/>
        </w:rPr>
        <w:fldChar w:fldCharType="begin" w:fldLock="1"/>
      </w:r>
      <w:r w:rsidR="00F40956">
        <w:rPr>
          <w:rFonts w:ascii="Times New Roman" w:hAnsi="Times New Roman" w:cs="Times New Roman"/>
          <w:sz w:val="24"/>
          <w:szCs w:val="24"/>
        </w:rPr>
        <w:instrText>ADDIN CSL_CITATION {"citationItems":[{"id":"ITEM-1","itemData":{"DOI":"10.7289/V59W0CF7","author":[{"dropping-particle":"","family":"O'Malley","given":"Joseph","non-dropping-particle":"","parse-names":false,"suffix":""}],"id":"ITEM-1","issued":{"date-parts":[["2015"]]},"number-of-pages":"47","publisher-place":"Honolulu, HI","title":"A Review of the Cooperative Hawaiian Bottomfish Tagging Program of the Pacific Islands Fisheries Science Center and the Pacific Islands Fisheries Group","type":"report"},"uris":["http://www.mendeley.com/documents/?uuid=5fdf49f4-f392-4c71-bb24-dd29127cfb4d"]}],"mendeley":{"formattedCitation":"(O’Malley 2015)","plainTextFormattedCitation":"(O’Malley 2015)","previouslyFormattedCitation":"(O’Malley 2015)"},"properties":{"noteIndex":0},"schema":"https://github.com/citation-style-language/schema/raw/master/csl-citation.json"}</w:instrText>
      </w:r>
      <w:r w:rsidR="00F40956">
        <w:rPr>
          <w:rFonts w:ascii="Times New Roman" w:hAnsi="Times New Roman" w:cs="Times New Roman"/>
          <w:sz w:val="24"/>
          <w:szCs w:val="24"/>
        </w:rPr>
        <w:fldChar w:fldCharType="separate"/>
      </w:r>
      <w:r w:rsidR="00F40956" w:rsidRPr="00D81383">
        <w:rPr>
          <w:rFonts w:ascii="Times New Roman" w:hAnsi="Times New Roman" w:cs="Times New Roman"/>
          <w:noProof/>
          <w:sz w:val="24"/>
          <w:szCs w:val="24"/>
        </w:rPr>
        <w:t>(O’Malley 2015)</w:t>
      </w:r>
      <w:r w:rsidR="00F40956">
        <w:rPr>
          <w:rFonts w:ascii="Times New Roman" w:hAnsi="Times New Roman" w:cs="Times New Roman"/>
          <w:sz w:val="24"/>
          <w:szCs w:val="24"/>
        </w:rPr>
        <w:fldChar w:fldCharType="end"/>
      </w:r>
      <w:r w:rsidR="00F40956">
        <w:rPr>
          <w:rFonts w:ascii="Times New Roman" w:hAnsi="Times New Roman" w:cs="Times New Roman"/>
          <w:sz w:val="24"/>
          <w:szCs w:val="24"/>
        </w:rPr>
        <w:t xml:space="preserve">. </w:t>
      </w:r>
      <w:commentRangeEnd w:id="134"/>
      <w:r w:rsidR="000D113E">
        <w:rPr>
          <w:rStyle w:val="CommentReference"/>
        </w:rPr>
        <w:commentReference w:id="134"/>
      </w:r>
      <w:commentRangeEnd w:id="135"/>
      <w:r w:rsidR="00256CD6">
        <w:rPr>
          <w:rStyle w:val="CommentReference"/>
        </w:rPr>
        <w:commentReference w:id="135"/>
      </w:r>
      <w:r w:rsidR="00F40956">
        <w:rPr>
          <w:rFonts w:ascii="Times New Roman" w:hAnsi="Times New Roman" w:cs="Times New Roman"/>
          <w:sz w:val="24"/>
          <w:szCs w:val="24"/>
        </w:rPr>
        <w:t>These differences could arise from real changes in growth</w:t>
      </w:r>
      <w:ins w:id="137" w:author="Stephen Scherrer" w:date="2019-06-12T12:20:00Z">
        <w:r w:rsidR="00256CD6">
          <w:rPr>
            <w:rFonts w:ascii="Times New Roman" w:hAnsi="Times New Roman" w:cs="Times New Roman"/>
            <w:sz w:val="24"/>
            <w:szCs w:val="24"/>
          </w:rPr>
          <w:t xml:space="preserve"> between the periods fish were collected</w:t>
        </w:r>
      </w:ins>
      <w:r w:rsidR="00F40956">
        <w:rPr>
          <w:rFonts w:ascii="Times New Roman" w:hAnsi="Times New Roman" w:cs="Times New Roman"/>
          <w:sz w:val="24"/>
          <w:szCs w:val="24"/>
        </w:rPr>
        <w:t xml:space="preserve">, </w:t>
      </w:r>
      <w:ins w:id="138" w:author="Stephen Scherrer" w:date="2019-06-12T12:55:00Z">
        <w:r w:rsidR="009C2C17">
          <w:rPr>
            <w:rFonts w:ascii="Times New Roman" w:hAnsi="Times New Roman" w:cs="Times New Roman"/>
            <w:sz w:val="24"/>
            <w:szCs w:val="24"/>
          </w:rPr>
          <w:t xml:space="preserve">methodological differences, </w:t>
        </w:r>
      </w:ins>
      <w:ins w:id="139" w:author="Stephen Scherrer" w:date="2019-06-12T13:55:00Z">
        <w:r w:rsidR="00AB0ED9">
          <w:rPr>
            <w:rFonts w:ascii="Times New Roman" w:hAnsi="Times New Roman" w:cs="Times New Roman"/>
            <w:sz w:val="24"/>
            <w:szCs w:val="24"/>
          </w:rPr>
          <w:t>as well as</w:t>
        </w:r>
      </w:ins>
      <w:ins w:id="140" w:author="Stephen Scherrer" w:date="2019-06-12T12:55:00Z">
        <w:r w:rsidR="009C2C17">
          <w:rPr>
            <w:rFonts w:ascii="Times New Roman" w:hAnsi="Times New Roman" w:cs="Times New Roman"/>
            <w:sz w:val="24"/>
            <w:szCs w:val="24"/>
          </w:rPr>
          <w:t xml:space="preserve"> that</w:t>
        </w:r>
      </w:ins>
      <w:r w:rsidR="00F40956">
        <w:rPr>
          <w:rFonts w:ascii="Times New Roman" w:hAnsi="Times New Roman" w:cs="Times New Roman"/>
          <w:sz w:val="24"/>
          <w:szCs w:val="24"/>
        </w:rPr>
        <w:t xml:space="preserve"> thus far, none of the fish recaptured during the ongoing study have been of the largest size classes (maximum size reported = 47.6 cm FL). </w:t>
      </w:r>
    </w:p>
    <w:p w14:paraId="6A6F8A5E" w14:textId="3E10E321" w:rsidR="00381EEC" w:rsidRDefault="00381EEC" w:rsidP="00CF6A04">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Compared to their broader distribution, </w:t>
      </w:r>
      <w:r>
        <w:rPr>
          <w:rFonts w:ascii="Times New Roman" w:hAnsi="Times New Roman" w:cs="Times New Roman"/>
          <w:i/>
          <w:sz w:val="24"/>
          <w:szCs w:val="24"/>
        </w:rPr>
        <w:t>P. filamentosus</w:t>
      </w:r>
      <w:r>
        <w:rPr>
          <w:rFonts w:ascii="Times New Roman" w:hAnsi="Times New Roman" w:cs="Times New Roman"/>
          <w:sz w:val="24"/>
          <w:szCs w:val="24"/>
        </w:rPr>
        <w:t xml:space="preserve"> from the Hawaiian archipelago were slower growing but obtained larger asymptotic lengths than those from the Mariana Archipelago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{"citationItems":[{"id":"ITEM-1","itemData":{"author":[{"dropping-particle":"V.","family":"Ralston","given":"Stephen","non-dropping-particle":"","parse-names":false,"suffix":""},{"dropping-particle":"","family":"Williams","given":"Happy A.","non-dropping-particle":"","parse-names":false,"suffix":""}],"id":"ITEM-1","issued":{"date-parts":[["1988"]]},"number-of-pages":"1-53","title":"Depth distributions, growth, and mortality of deep slope fishes from the Mariana archipelago","type":"report"},"uris":["http://www.mendeley.com/documents/?uuid=d75fdfc3-e72d-3da0-8397-173eb6f6ff5a"]}],"mendeley":{"formattedCitation":"(Ralston and Williams 1988)","plainTextFormattedCitation":"(Ralston and Williams 1988)","previouslyFormattedCitation":"(Ralston and Williams 1988)"},"properties":{"noteIndex":0},"schema":"https://github.com/citation-style-language/schema/raw/master/csl-citation.json"}</w:instrText>
      </w:r>
      <w:r>
        <w:rPr>
          <w:rFonts w:ascii="Times New Roman" w:hAnsi="Times New Roman" w:cs="Times New Roman"/>
          <w:sz w:val="24"/>
          <w:szCs w:val="24"/>
        </w:rPr>
        <w:fldChar w:fldCharType="separate"/>
      </w:r>
      <w:r w:rsidRPr="0071359A">
        <w:rPr>
          <w:rFonts w:ascii="Times New Roman" w:hAnsi="Times New Roman" w:cs="Times New Roman"/>
          <w:noProof/>
          <w:sz w:val="24"/>
          <w:szCs w:val="24"/>
        </w:rPr>
        <w:t>(Ralston and Williams 1988)</w:t>
      </w:r>
      <w:r>
        <w:rPr>
          <w:rFonts w:ascii="Times New Roman" w:hAnsi="Times New Roman" w:cs="Times New Roman"/>
          <w:sz w:val="24"/>
          <w:szCs w:val="24"/>
        </w:rPr>
        <w:fldChar w:fldCharType="end"/>
      </w:r>
      <w:r>
        <w:rPr>
          <w:rFonts w:ascii="Times New Roman" w:hAnsi="Times New Roman" w:cs="Times New Roman"/>
          <w:sz w:val="24"/>
          <w:szCs w:val="24"/>
        </w:rPr>
        <w:t xml:space="preserve"> and Papua New Guinea </w:t>
      </w:r>
      <w:r>
        <w:rPr>
          <w:rFonts w:ascii="Times New Roman" w:hAnsi="Times New Roman" w:cs="Times New Roman"/>
          <w:sz w:val="24"/>
          <w:szCs w:val="24"/>
        </w:rPr>
        <w:fldChar w:fldCharType="begin" w:fldLock="1"/>
      </w:r>
      <w:r w:rsidR="00A046C1">
        <w:rPr>
          <w:rFonts w:ascii="Times New Roman" w:hAnsi="Times New Roman" w:cs="Times New Roman"/>
          <w:sz w:val="24"/>
          <w:szCs w:val="24"/>
        </w:rPr>
        <w:instrText>ADDIN CSL_CITATION {"citationItems":[{"id":"ITEM-1","itemData":{"DOI":"10.1016/j.fishres.2006.08.002","ISBN":"0165-7836","ISSN":"01657836","abstract":"The deepwater fishes around the Lihir Island group, Papua New Guinea, were assessed for their vulnerability to exploitation from a potential commercial fishery. Three dropline surveys were made between 1999 and 2002 to estimate catch rates and life-history parameters. Growth parameters were obtained using the von Bertalanffy growth function fitted to length-at-age data from annuli counts in sectioned otoliths. Mean catch rates and total mortality rates were then used to estimate total fish biomass and maximum sustainable yields for the deepwater species around the island group. A total of 975 fish of 98 species were caught during 886 line hours of fishing. Most of these species are commercially valuable: 17 species are commonly fished commercially in other tropical Pacific regions. However around the Lihir Island group, their catch rates (1.38 ± 0.16 kg/line h) were lower and more variable than elsewhere in the Pacific, probably because of the limited deep-slope habitat. Total deepwater fish biomass between the 125 and 350 m depth zone was estimated at 17.4 metric tonnes with an annual sustainable yield of between 1213 and 3445 kg. In addition, many of the deepwater species may be long-lived, slow-growing species with low mortality rates. Our results suggest that the deepwater fish stock at the Lihir Island group is highly susceptible to overfishing at only moderate levels of fishing pressure. We therefore recommend that a precautionary approach should be taken, including accurate long-term monitoring of catches, if these stocks are to be commercially exploited. © 2006 Elsevier B.V. All rights reserved.","author":[{"dropping-particle":"","family":"Fry","given":"G. C.","non-dropping-particle":"","parse-names":false,"suffix":""},{"dropping-particle":"","family":"Brewer","given":"D. T.","non-dropping-particle":"","parse-names":false,"suffix":""},{"dropping-particle":"","family":"Venables","given":"W. N.","non-dropping-particle":"","parse-names":false,"suffix":""}],"container-title":"Fisheries Research","id":"ITEM-1","issue":"2-3","issued":{"date-parts":[["2006"]]},"page":"126-141","title":"Vulnerability of deepwater demersal fishes to commercial fishing: Evidence from a study around a tropical volcanic seamount in Papua New Guinea","type":"article-journal","volume":"81"},"uris":["http://www.mendeley.com/documents/?uuid=2fd95231-92c8-42bb-8a1a-b1db7ef7992b"]}],"mendeley":{"formattedCitation":"(Fry et al. 2006)","manualFormatting":"(Fry et al. 2006, Andrews et al. 2012)","plainTextFormattedCitation":"(Fry et al. 2006)","previouslyFormattedCitation":"(Fry et al. 2006)"},"properties":{"noteIndex":0},"schema":"https://github.com/citation-style-language/schema/raw/master/csl-citation.json"}</w:instrText>
      </w:r>
      <w:r>
        <w:rPr>
          <w:rFonts w:ascii="Times New Roman" w:hAnsi="Times New Roman" w:cs="Times New Roman"/>
          <w:sz w:val="24"/>
          <w:szCs w:val="24"/>
        </w:rPr>
        <w:fldChar w:fldCharType="separate"/>
      </w:r>
      <w:r w:rsidRPr="00D81383">
        <w:rPr>
          <w:rFonts w:ascii="Times New Roman" w:hAnsi="Times New Roman" w:cs="Times New Roman"/>
          <w:noProof/>
          <w:sz w:val="24"/>
          <w:szCs w:val="24"/>
        </w:rPr>
        <w:t>(Fry et al. 2006</w:t>
      </w:r>
      <w:r>
        <w:rPr>
          <w:rFonts w:ascii="Times New Roman" w:hAnsi="Times New Roman" w:cs="Times New Roman"/>
          <w:noProof/>
          <w:sz w:val="24"/>
          <w:szCs w:val="24"/>
        </w:rPr>
        <w:t>, Andrews et al. 2012</w:t>
      </w:r>
      <w:r w:rsidRPr="00D81383">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 xml:space="preserve">, and were faster growing but ultimately smaller in their asymptotic length when compared to estimates from the Seychelles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{"citationItems":[{"id":"ITEM-1","itemData":{"DOI":"10.1111/j.1095-8649.1993.tb01147.x","ISBN":"0022-1112","ISSN":"10958649","abstract":"The population of P. filamentosus around the periphery of the Mahe Plateau was studied using data derived from commercial handline fishing operations between November 1989 and December 1990. Sex ratio was close to one. Fork length was in the range 25·6-79·8 cm: at first sexual maturity, 36-38 cm for females and 40-42 cm for males. Spawning occurred from October to April peaking between February and April and in November. The length (F.L., cm)-weight (kg) relationship was W =0·00005353 × F.L.2·7004. The von Bertalanffy growth parameters, estimated from length frequency data, were K =0·2875 and Linf=81·7 cm. Mortality rates, estimated from length converted catch curve analysis, were Z =0·811, F=0·277 with M=0·534 derived from Pauly's empirical formula. Jones' length cohort analysis gave an estimate of F=0·294 for the fully exploited part of the stock, and a density of 2·59 t km-2 for the periphery of the plateau from 75 to 150 m depth. The Lesley constant catchability model, applied to the results of intensive fishing around isolated banks, derived a mean density estimate of 2·99 t km-2. The sustainable yield was estimated to be 233-268 tonnes per annum and the catch in 1990 was 200 tonnes. © 1993 The Fisheries Society of the British Isles.","author":[{"dropping-particle":"","family":"Mees","given":"C. C.","non-dropping-particle":"","parse-names":false,"suffix":""}],"container-title":"Journal of Fish Biology","id":"ITEM-1","issue":"5","issued":{"date-parts":[["1993"]]},"page":"695-708","title":"Population biology and stock assessment of Pristipomoides filamentosus on the Mahe Plateau, Seychelles","type":"article-journal","volume":"43"},"uris":["http://www.mendeley.com/documents/?uuid=101e2938-b930-4fcc-94a5-b9ac5b5c9a38"]},{"id":"ITEM-2","itemData":{"DOI":"10.1016/S0165-7836(97)00069-6","ISBN":"0165-7836","ISSN":"01657836","abstract":"Limited data are available on which to base management decisions for Pristipomoides filamentosus around the periphery of the Mahe Plateau, Seychelles. Analyses of length frequency data, which generate results of uncertain accuracy, particularly for long lived slow growing species, were employed to derive biological parameters for management simulations based on yield per recruit analyses. These parameters were used to derive management targets for the fishery, and to assess its current state. The sensitivity of these outputs to uncertainty in the estimated parameters and unknowns such as the stock recruitment relationship was determined. The practicality and effect of effort and length controls were investigated. Effort targets that are slightly more conservative than (maximum sustainable yield) MSY can provide security against uncertainty at a relatively low cost. However, assessment of the current fishing mortality is far more sensitive to inaccuracies in parameter estimation, and should be supported by other methods where possible. It is concluded that current length at capture is appropriate but should not be allowed to decrease greatly. There appears to he excess capacity in the fishery, but it is recommended that any effort increases be implemented slowly and with due caution. If substantial increases are desirable, additional research should focus on alternative methods for estimating fishing mortality.","author":[{"dropping-particle":"","family":"Mees","given":"C. C.","non-dropping-particle":"","parse-names":false,"suffix":""},{"dropping-particle":"","family":"Rousseau","given":"J. A.","non-dropping-particle":"","parse-names":false,"suffix":""}],"container-title":"Fisheries Research","id":"ITEM-2","issue":"1-3","issued":{"date-parts":[["1997"]]},"page":"73-87","title":"The potential yield of the lutjanid fish Pristipomoides filamentosus from the Mahe Plateau, Seychelles: Managing with uncertainty","type":"article-journal","volume":"33"},"uris":["http://www.mendeley.com/documents/?uuid=32fb6bdd-68a7-46f6-87bb-aafb2ba22788"]},{"id":"ITEM-3","itemData":{"ISBN":"0090-0656","ISSN":"00900656","abstract":"The lutjanids Pristipomoides filamentosus and Aprion virescens and the lethrinid Lethrinus mahsena are commercially important demersal bank and deep slope reef fish from the central Indian Ocean. To obtain von Bertalanffy growth parameter estimates for management purposes, length-based methods are commonly applied by the fisheries institutions of the region. Because the relatively long-lived, slow-growing nature of these species results in a lack of distinct modal progression in length-frequency data, such estimates are unreliable. In an attempt to obtain more reliable growth estimates, the feasibility of age-based methods (where age is determined from annual increments in otoliths) was investigated. Successful validation of annual or daily increments has been reported in two of these species (P. filamentosus and A. virescens), but not for the target areas of our study: the banks of the Seychelles and Mauritius. A range of methods was used in an attempt to ensure that the otoliths fulfilled the criteria for use in aging. Two methods are described in this paper: back-calculation and a combination of marginal increment and edge analysis. The results of validation are presented, along with a description of the problems encountered. Marginal increment and edge analysis both indicated that the increments present in the otoliths of L. mahsena are annuli. For A. virescens, no pattern was present in the marginal increment analysis of older individuals. However, edge analysis offered evidence that the increments present in the otoliths were annuli. The combined marginal increment and edge analysis proved inconclusive for P. filamentosus; therefore the increments present in the otoliths of this species could not be validated. Conclusions are drawn regarding the justification of assuming periodicity of increments on the basis of validation achieved in other locations.","author":[{"dropping-particle":"","family":"Pilling","given":"Graham M.","non-dropping-particle":"","parse-names":false,"suffix":""}],"container-title":"Fishery Bulletin","id":"ITEM-3","issue":"3","issued":{"date-parts":[["2000"]]},"page":"600-611","title":"Validation of annual growth increments in the otoliths of the lethrinid Lethrinus mahsena and the lutjanid Aprion virescens from sites in the tropical Indian Ocean, with notes on the nature of growth increments in Pristipomoides filamentosus","type":"article-journal","volume":"98"},"uris":["http://www.mendeley.com/documents/?uuid=00a62e3f-3eb6-4d04-8348-b61063114fb6"]},{"id":"ITEM-4","itemData":{"author":[{"dropping-particle":"","family":"Hardman-Mountford","given":"N. J.","non-dropping-particle":"","parse-names":false,"suffix":""},{"dropping-particle":"","family":"Polunin","given":"N. V. C.","non-dropping-particle":"","parse-names":false,"suffix":""},{"dropping-particle":"","family":"Boulle","given":"D.","non-dropping-particle":"","parse-names":false,"suffix":""}],"container-title":"Naga, The ICLARM Quarterly","id":"ITEM-4","issue":"2","issued":{"date-parts":[["1997"]]},"page":"27-31","title":"Can the age of the tropical species be determined by otolith measurement?: a study using Pristipomoides filamentosus (Pisces: Lutjanidae) from the Mahe Plateau, Seychelles","type":"article-journal","volume":"20"},"uris":["http://www.mendeley.com/documents/?uuid=51b96352-f371-49e5-b205-da6e92f0cb7a"]}],"mendeley":{"formattedCitation":"(Mees 1993, Hardman-Mountford et al. 1997, Mees and Rousseau 1997, Pilling 2000)","plainTextFormattedCitation":"(Mees 1993, Hardman-Mountford et al. 1997, Mees and Rousseau 1997, Pilling 2000)","previouslyFormattedCitation":"(Mees 1993, Hardman-Mountford et al. 1997, Mees and Rousseau 1997, Pilling 2000)"},"properties":{"noteIndex":0},"schema":"https://github.com/citation-style-language/schema/raw/master/csl-citation.json"}</w:instrText>
      </w:r>
      <w:r>
        <w:rPr>
          <w:rFonts w:ascii="Times New Roman" w:hAnsi="Times New Roman" w:cs="Times New Roman"/>
          <w:sz w:val="24"/>
          <w:szCs w:val="24"/>
        </w:rPr>
        <w:fldChar w:fldCharType="separate"/>
      </w:r>
      <w:r w:rsidRPr="00D81383">
        <w:rPr>
          <w:rFonts w:ascii="Times New Roman" w:hAnsi="Times New Roman" w:cs="Times New Roman"/>
          <w:noProof/>
          <w:sz w:val="24"/>
          <w:szCs w:val="24"/>
        </w:rPr>
        <w:t>(Mees 1993, Hardman-Mountford et al. 1997, Mees and Rousseau 1997, Pilling 2000)</w:t>
      </w:r>
      <w:r>
        <w:rPr>
          <w:rFonts w:ascii="Times New Roman" w:hAnsi="Times New Roman" w:cs="Times New Roman"/>
          <w:sz w:val="24"/>
          <w:szCs w:val="24"/>
        </w:rPr>
        <w:fldChar w:fldCharType="end"/>
      </w:r>
      <w:r>
        <w:rPr>
          <w:rFonts w:ascii="Times New Roman" w:hAnsi="Times New Roman" w:cs="Times New Roman"/>
          <w:sz w:val="24"/>
          <w:szCs w:val="24"/>
        </w:rPr>
        <w:t>.</w:t>
      </w:r>
    </w:p>
    <w:p w14:paraId="0E105B8D" w14:textId="13384A09" w:rsidR="00813F68" w:rsidRDefault="00813F68" w:rsidP="00381EEC">
      <w:pPr>
        <w:spacing w:line="480" w:lineRule="auto"/>
        <w:ind w:firstLine="720"/>
        <w:rPr>
          <w:rFonts w:ascii="Times New Roman" w:hAnsi="Times New Roman" w:cs="Times New Roman"/>
          <w:sz w:val="24"/>
          <w:szCs w:val="24"/>
        </w:rPr>
      </w:pPr>
      <w:commentRangeStart w:id="141"/>
      <w:r>
        <w:rPr>
          <w:rFonts w:ascii="Times New Roman" w:hAnsi="Times New Roman" w:cs="Times New Roman"/>
          <w:sz w:val="24"/>
          <w:szCs w:val="24"/>
        </w:rPr>
        <w:t>Comparing growth parameter estimates fit exclusively with OTP data indicate that Bayesian and maximum likelihood fitting methods performed similarly.</w:t>
      </w:r>
      <w:commentRangeEnd w:id="141"/>
      <w:r w:rsidR="007D36C9">
        <w:rPr>
          <w:rStyle w:val="CommentReference"/>
        </w:rPr>
        <w:commentReference w:id="141"/>
      </w:r>
      <w:r>
        <w:rPr>
          <w:rFonts w:ascii="Times New Roman" w:hAnsi="Times New Roman" w:cs="Times New Roman"/>
          <w:sz w:val="24"/>
          <w:szCs w:val="24"/>
        </w:rPr>
        <w:t xml:space="preserve"> </w:t>
      </w:r>
      <w:r>
        <w:rPr>
          <w:rFonts w:ascii="Times New Roman" w:hAnsi="Times New Roman" w:cs="Times New Roman"/>
          <w:noProof/>
          <w:sz w:val="24"/>
          <w:szCs w:val="24"/>
        </w:rPr>
        <w:t>The treatement of individual variability in parameters estimate</w:t>
      </w:r>
      <w:r w:rsidR="00F40956">
        <w:rPr>
          <w:rFonts w:ascii="Times New Roman" w:hAnsi="Times New Roman" w:cs="Times New Roman"/>
          <w:noProof/>
          <w:sz w:val="24"/>
          <w:szCs w:val="24"/>
        </w:rPr>
        <w:t>d</w:t>
      </w:r>
      <w:r>
        <w:rPr>
          <w:rFonts w:ascii="Times New Roman" w:hAnsi="Times New Roman" w:cs="Times New Roman"/>
          <w:noProof/>
          <w:sz w:val="24"/>
          <w:szCs w:val="24"/>
        </w:rPr>
        <w:t xml:space="preserve"> </w:t>
      </w:r>
      <w:r w:rsidR="00F40956">
        <w:rPr>
          <w:rFonts w:ascii="Times New Roman" w:hAnsi="Times New Roman" w:cs="Times New Roman"/>
          <w:noProof/>
          <w:sz w:val="24"/>
          <w:szCs w:val="24"/>
        </w:rPr>
        <w:t>in</w:t>
      </w:r>
      <w:r>
        <w:rPr>
          <w:rFonts w:ascii="Times New Roman" w:hAnsi="Times New Roman" w:cs="Times New Roman"/>
          <w:noProof/>
          <w:sz w:val="24"/>
          <w:szCs w:val="24"/>
        </w:rPr>
        <w:t xml:space="preserve"> Model 2 were identical to those used to fit Model 5</w:t>
      </w:r>
      <w:r w:rsidR="00F40956">
        <w:rPr>
          <w:rFonts w:ascii="Times New Roman" w:hAnsi="Times New Roman" w:cs="Times New Roman"/>
          <w:noProof/>
          <w:sz w:val="24"/>
          <w:szCs w:val="24"/>
        </w:rPr>
        <w:t xml:space="preserve"> </w:t>
      </w:r>
      <w:r w:rsidR="00F40956">
        <w:rPr>
          <w:rFonts w:ascii="Times New Roman" w:hAnsi="Times New Roman" w:cs="Times New Roman"/>
          <w:sz w:val="24"/>
          <w:szCs w:val="24"/>
        </w:rPr>
        <w:t>(OTP data only)</w:t>
      </w:r>
      <w:r>
        <w:rPr>
          <w:rFonts w:ascii="Times New Roman" w:hAnsi="Times New Roman" w:cs="Times New Roman"/>
          <w:noProof/>
          <w:sz w:val="24"/>
          <w:szCs w:val="24"/>
        </w:rPr>
        <w:t xml:space="preserve">. </w:t>
      </w:r>
      <w:r>
        <w:rPr>
          <w:rFonts w:ascii="Times New Roman" w:hAnsi="Times New Roman" w:cs="Times New Roman"/>
          <w:sz w:val="24"/>
          <w:szCs w:val="24"/>
        </w:rPr>
        <w:t>P</w:t>
      </w:r>
      <w:r w:rsidRPr="00046C8F">
        <w:rPr>
          <w:rFonts w:ascii="Times New Roman" w:hAnsi="Times New Roman" w:cs="Times New Roman"/>
          <w:sz w:val="24"/>
          <w:szCs w:val="24"/>
        </w:rPr>
        <w:t xml:space="preserve">arameters estimated by </w:t>
      </w:r>
      <w:r>
        <w:rPr>
          <w:rFonts w:ascii="Times New Roman" w:hAnsi="Times New Roman" w:cs="Times New Roman"/>
          <w:sz w:val="24"/>
          <w:szCs w:val="24"/>
        </w:rPr>
        <w:t>M</w:t>
      </w:r>
      <w:r w:rsidRPr="00046C8F">
        <w:rPr>
          <w:rFonts w:ascii="Times New Roman" w:hAnsi="Times New Roman" w:cs="Times New Roman"/>
          <w:sz w:val="24"/>
          <w:szCs w:val="24"/>
        </w:rPr>
        <w:t xml:space="preserve">odels 1 and 2 were contained within the 95% confidence intervals of Model </w:t>
      </w:r>
      <w:r w:rsidR="00F40956">
        <w:rPr>
          <w:rFonts w:ascii="Times New Roman" w:hAnsi="Times New Roman" w:cs="Times New Roman"/>
          <w:sz w:val="24"/>
          <w:szCs w:val="24"/>
        </w:rPr>
        <w:t>5</w:t>
      </w:r>
      <w:r w:rsidRPr="00046C8F">
        <w:rPr>
          <w:rFonts w:ascii="Times New Roman" w:hAnsi="Times New Roman" w:cs="Times New Roman"/>
          <w:sz w:val="24"/>
          <w:szCs w:val="24"/>
        </w:rPr>
        <w:t xml:space="preserve">. </w:t>
      </w:r>
      <w:r>
        <w:rPr>
          <w:rFonts w:ascii="Times New Roman" w:hAnsi="Times New Roman" w:cs="Times New Roman"/>
          <w:sz w:val="24"/>
          <w:szCs w:val="24"/>
        </w:rPr>
        <w:t>Integrative M</w:t>
      </w:r>
      <w:r w:rsidRPr="00046C8F">
        <w:rPr>
          <w:rFonts w:ascii="Times New Roman" w:hAnsi="Times New Roman" w:cs="Times New Roman"/>
          <w:sz w:val="24"/>
          <w:szCs w:val="24"/>
        </w:rPr>
        <w:t xml:space="preserve">odels </w:t>
      </w:r>
      <w:r>
        <w:rPr>
          <w:rFonts w:ascii="Times New Roman" w:hAnsi="Times New Roman" w:cs="Times New Roman"/>
          <w:sz w:val="24"/>
          <w:szCs w:val="24"/>
        </w:rPr>
        <w:t>6-11</w:t>
      </w:r>
      <w:r w:rsidRPr="00046C8F">
        <w:rPr>
          <w:rFonts w:ascii="Times New Roman" w:hAnsi="Times New Roman" w:cs="Times New Roman"/>
          <w:sz w:val="24"/>
          <w:szCs w:val="24"/>
        </w:rPr>
        <w:t xml:space="preserve"> were evaluated under </w:t>
      </w:r>
      <w:r>
        <w:rPr>
          <w:rFonts w:ascii="Times New Roman" w:hAnsi="Times New Roman" w:cs="Times New Roman"/>
          <w:sz w:val="24"/>
          <w:szCs w:val="24"/>
        </w:rPr>
        <w:t>the same</w:t>
      </w:r>
      <w:r w:rsidRPr="00046C8F">
        <w:rPr>
          <w:rFonts w:ascii="Times New Roman" w:hAnsi="Times New Roman" w:cs="Times New Roman"/>
          <w:sz w:val="24"/>
          <w:szCs w:val="24"/>
        </w:rPr>
        <w:t xml:space="preserve"> assumptio</w:t>
      </w:r>
      <w:r>
        <w:rPr>
          <w:rFonts w:ascii="Times New Roman" w:hAnsi="Times New Roman" w:cs="Times New Roman"/>
          <w:sz w:val="24"/>
          <w:szCs w:val="24"/>
        </w:rPr>
        <w:t xml:space="preserve">ns of parameter variability as </w:t>
      </w:r>
      <w:r w:rsidR="00F40956">
        <w:rPr>
          <w:rFonts w:ascii="Times New Roman" w:hAnsi="Times New Roman" w:cs="Times New Roman"/>
          <w:sz w:val="24"/>
          <w:szCs w:val="24"/>
        </w:rPr>
        <w:t>m</w:t>
      </w:r>
      <w:r>
        <w:rPr>
          <w:rFonts w:ascii="Times New Roman" w:hAnsi="Times New Roman" w:cs="Times New Roman"/>
          <w:sz w:val="24"/>
          <w:szCs w:val="24"/>
        </w:rPr>
        <w:t>odel</w:t>
      </w:r>
      <w:r w:rsidR="00F40956">
        <w:rPr>
          <w:rFonts w:ascii="Times New Roman" w:hAnsi="Times New Roman" w:cs="Times New Roman"/>
          <w:sz w:val="24"/>
          <w:szCs w:val="24"/>
        </w:rPr>
        <w:t>s</w:t>
      </w:r>
      <w:r>
        <w:rPr>
          <w:rFonts w:ascii="Times New Roman" w:hAnsi="Times New Roman" w:cs="Times New Roman"/>
          <w:sz w:val="24"/>
          <w:szCs w:val="24"/>
        </w:rPr>
        <w:t xml:space="preserve"> 2 and 5.</w:t>
      </w:r>
    </w:p>
    <w:p w14:paraId="6597191E" w14:textId="21B95F20" w:rsidR="007E55F8" w:rsidRDefault="00CF6A04" w:rsidP="00415312">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Of the Bayesian models, Model 1 </w:t>
      </w:r>
      <w:r w:rsidR="00F40956">
        <w:rPr>
          <w:rFonts w:ascii="Times New Roman" w:hAnsi="Times New Roman" w:cs="Times New Roman"/>
          <w:sz w:val="24"/>
          <w:szCs w:val="24"/>
        </w:rPr>
        <w:t>was</w:t>
      </w:r>
      <w:commentRangeStart w:id="142"/>
      <w:r>
        <w:rPr>
          <w:rFonts w:ascii="Times New Roman" w:hAnsi="Times New Roman" w:cs="Times New Roman"/>
          <w:sz w:val="24"/>
          <w:szCs w:val="24"/>
        </w:rPr>
        <w:t xml:space="preserve"> the presumed best</w:t>
      </w:r>
      <w:r w:rsidR="00D558AB">
        <w:rPr>
          <w:rFonts w:ascii="Times New Roman" w:hAnsi="Times New Roman" w:cs="Times New Roman"/>
          <w:sz w:val="24"/>
          <w:szCs w:val="24"/>
        </w:rPr>
        <w:t xml:space="preserve">. </w:t>
      </w:r>
      <w:commentRangeEnd w:id="142"/>
      <w:r w:rsidR="0097466E">
        <w:rPr>
          <w:rStyle w:val="CommentReference"/>
        </w:rPr>
        <w:commentReference w:id="142"/>
      </w:r>
      <w:r w:rsidR="00D558AB">
        <w:rPr>
          <w:rFonts w:ascii="Times New Roman" w:hAnsi="Times New Roman" w:cs="Times New Roman"/>
          <w:sz w:val="24"/>
          <w:szCs w:val="24"/>
        </w:rPr>
        <w:t>This model allowed</w:t>
      </w:r>
      <w:r>
        <w:rPr>
          <w:rFonts w:ascii="Times New Roman" w:hAnsi="Times New Roman" w:cs="Times New Roman"/>
          <w:sz w:val="24"/>
          <w:szCs w:val="24"/>
        </w:rPr>
        <w:t xml:space="preserve"> both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w:t>
      </w:r>
      <w:r>
        <w:rPr>
          <w:rFonts w:ascii="Times New Roman" w:hAnsi="Times New Roman" w:cs="Times New Roman"/>
          <w:noProof/>
          <w:sz w:val="24"/>
          <w:szCs w:val="24"/>
        </w:rPr>
        <w:t xml:space="preserve">to vary for each </w:t>
      </w:r>
      <w:r w:rsidR="00D558AB">
        <w:rPr>
          <w:rFonts w:ascii="Times New Roman" w:hAnsi="Times New Roman" w:cs="Times New Roman"/>
          <w:noProof/>
          <w:sz w:val="24"/>
          <w:szCs w:val="24"/>
        </w:rPr>
        <w:t>fish</w:t>
      </w:r>
      <w:r>
        <w:rPr>
          <w:rFonts w:ascii="Times New Roman" w:hAnsi="Times New Roman" w:cs="Times New Roman"/>
          <w:noProof/>
          <w:sz w:val="24"/>
          <w:szCs w:val="24"/>
        </w:rPr>
        <w:t xml:space="preserve">. </w:t>
      </w:r>
      <w:r w:rsidRPr="00046C8F">
        <w:rPr>
          <w:rFonts w:ascii="Times New Roman" w:hAnsi="Times New Roman" w:cs="Times New Roman"/>
          <w:noProof/>
          <w:sz w:val="24"/>
          <w:szCs w:val="24"/>
        </w:rPr>
        <w:t>Models 2-4 suggest</w:t>
      </w:r>
      <w:r>
        <w:rPr>
          <w:rFonts w:ascii="Times New Roman" w:hAnsi="Times New Roman" w:cs="Times New Roman"/>
          <w:noProof/>
          <w:sz w:val="24"/>
          <w:szCs w:val="24"/>
        </w:rPr>
        <w:t>ed</w:t>
      </w:r>
      <w:r w:rsidRPr="00046C8F">
        <w:rPr>
          <w:rFonts w:ascii="Times New Roman" w:hAnsi="Times New Roman" w:cs="Times New Roman"/>
          <w:noProof/>
          <w:sz w:val="24"/>
          <w:szCs w:val="24"/>
        </w:rPr>
        <w:t xml:space="preserve"> that individual variability in both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w:t>
      </w:r>
      <w:r>
        <w:rPr>
          <w:rFonts w:ascii="Times New Roman" w:hAnsi="Times New Roman" w:cs="Times New Roman"/>
          <w:noProof/>
          <w:sz w:val="24"/>
          <w:szCs w:val="24"/>
        </w:rPr>
        <w:t>wa</w:t>
      </w:r>
      <w:r w:rsidRPr="00046C8F">
        <w:rPr>
          <w:rFonts w:ascii="Times New Roman" w:hAnsi="Times New Roman" w:cs="Times New Roman"/>
          <w:noProof/>
          <w:sz w:val="24"/>
          <w:szCs w:val="24"/>
        </w:rPr>
        <w:t xml:space="preserve">s important, with perhaps variability in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being more important based upon the response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standard deviation from the base case of Model 1 to the constrained individual variability in Model 3 and Model 4 (</w:t>
      </w:r>
      <w:r>
        <w:rPr>
          <w:rFonts w:ascii="Times New Roman" w:hAnsi="Times New Roman" w:cs="Times New Roman"/>
          <w:noProof/>
          <w:sz w:val="24"/>
          <w:szCs w:val="24"/>
        </w:rPr>
        <w:t>Figure 3</w:t>
      </w:r>
      <w:r w:rsidRPr="00046C8F">
        <w:rPr>
          <w:rFonts w:ascii="Times New Roman" w:hAnsi="Times New Roman" w:cs="Times New Roman"/>
          <w:noProof/>
          <w:sz w:val="24"/>
          <w:szCs w:val="24"/>
        </w:rPr>
        <w:t xml:space="preserve">). </w:t>
      </w:r>
      <w:commentRangeStart w:id="143"/>
      <w:r w:rsidRPr="00046C8F">
        <w:rPr>
          <w:rFonts w:ascii="Times New Roman" w:hAnsi="Times New Roman" w:cs="Times New Roman"/>
          <w:noProof/>
          <w:sz w:val="24"/>
          <w:szCs w:val="24"/>
        </w:rPr>
        <w:t xml:space="preserve">Based upon parameter estimates and patterns of standard </w:t>
      </w:r>
      <w:r w:rsidRPr="00046C8F">
        <w:rPr>
          <w:rFonts w:ascii="Times New Roman" w:hAnsi="Times New Roman" w:cs="Times New Roman"/>
          <w:noProof/>
          <w:sz w:val="24"/>
          <w:szCs w:val="24"/>
        </w:rPr>
        <w:lastRenderedPageBreak/>
        <w:t xml:space="preserve">deviation, it is likely that Model 3 and Model 4 </w:t>
      </w:r>
      <w:r>
        <w:rPr>
          <w:rFonts w:ascii="Times New Roman" w:hAnsi="Times New Roman" w:cs="Times New Roman"/>
          <w:noProof/>
          <w:sz w:val="24"/>
          <w:szCs w:val="24"/>
        </w:rPr>
        <w:t>we</w:t>
      </w:r>
      <w:r w:rsidRPr="00046C8F">
        <w:rPr>
          <w:rFonts w:ascii="Times New Roman" w:hAnsi="Times New Roman" w:cs="Times New Roman"/>
          <w:noProof/>
          <w:sz w:val="24"/>
          <w:szCs w:val="24"/>
        </w:rPr>
        <w:t>re not credible</w:t>
      </w:r>
      <w:commentRangeEnd w:id="143"/>
      <w:r w:rsidR="0097466E">
        <w:rPr>
          <w:rStyle w:val="CommentReference"/>
        </w:rPr>
        <w:commentReference w:id="143"/>
      </w:r>
      <w:r w:rsidRPr="00046C8F">
        <w:rPr>
          <w:rFonts w:ascii="Times New Roman" w:hAnsi="Times New Roman" w:cs="Times New Roman"/>
          <w:noProof/>
          <w:sz w:val="24"/>
          <w:szCs w:val="24"/>
        </w:rPr>
        <w:t xml:space="preserve">. </w:t>
      </w:r>
      <w:r w:rsidR="00D558AB">
        <w:rPr>
          <w:rFonts w:ascii="Times New Roman" w:hAnsi="Times New Roman" w:cs="Times New Roman"/>
          <w:noProof/>
          <w:sz w:val="24"/>
          <w:szCs w:val="24"/>
        </w:rPr>
        <w:t xml:space="preserve">Similar performance between Model 1 and Model 2 </w:t>
      </w:r>
      <w:r w:rsidR="00D558AB" w:rsidRPr="00046C8F">
        <w:rPr>
          <w:rFonts w:ascii="Times New Roman" w:hAnsi="Times New Roman" w:cs="Times New Roman"/>
          <w:noProof/>
          <w:sz w:val="24"/>
          <w:szCs w:val="24"/>
        </w:rPr>
        <w:t>suggest</w:t>
      </w:r>
      <w:r w:rsidR="00D558AB">
        <w:rPr>
          <w:rFonts w:ascii="Times New Roman" w:hAnsi="Times New Roman" w:cs="Times New Roman"/>
          <w:noProof/>
          <w:sz w:val="24"/>
          <w:szCs w:val="24"/>
        </w:rPr>
        <w:t>ed</w:t>
      </w:r>
      <w:r w:rsidR="00D558AB" w:rsidRPr="00046C8F">
        <w:rPr>
          <w:rFonts w:ascii="Times New Roman" w:hAnsi="Times New Roman" w:cs="Times New Roman"/>
          <w:noProof/>
          <w:sz w:val="24"/>
          <w:szCs w:val="24"/>
        </w:rPr>
        <w:t xml:space="preserve"> that the primary source of individual variability </w:t>
      </w:r>
      <w:r w:rsidR="00D558AB">
        <w:rPr>
          <w:rFonts w:ascii="Times New Roman" w:hAnsi="Times New Roman" w:cs="Times New Roman"/>
          <w:noProof/>
          <w:sz w:val="24"/>
          <w:szCs w:val="24"/>
        </w:rPr>
        <w:t>wa</w:t>
      </w:r>
      <w:r w:rsidR="00D558AB" w:rsidRPr="00046C8F">
        <w:rPr>
          <w:rFonts w:ascii="Times New Roman" w:hAnsi="Times New Roman" w:cs="Times New Roman"/>
          <w:noProof/>
          <w:sz w:val="24"/>
          <w:szCs w:val="24"/>
        </w:rPr>
        <w:t xml:space="preserve">s due to variability in the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D558AB" w:rsidRPr="00046C8F">
        <w:rPr>
          <w:rFonts w:ascii="Times New Roman" w:hAnsi="Times New Roman" w:cs="Times New Roman"/>
          <w:noProof/>
          <w:sz w:val="24"/>
          <w:szCs w:val="24"/>
          <w:vertAlign w:val="subscript"/>
        </w:rPr>
        <w:t xml:space="preserve"> </w:t>
      </w:r>
      <w:r w:rsidR="00D558AB" w:rsidRPr="00046C8F">
        <w:rPr>
          <w:rFonts w:ascii="Times New Roman" w:hAnsi="Times New Roman" w:cs="Times New Roman"/>
          <w:noProof/>
          <w:sz w:val="24"/>
          <w:szCs w:val="24"/>
        </w:rPr>
        <w:t xml:space="preserve">parameter. </w:t>
      </w:r>
      <w:r w:rsidR="00D558AB">
        <w:rPr>
          <w:rFonts w:ascii="Times New Roman" w:hAnsi="Times New Roman" w:cs="Times New Roman"/>
          <w:sz w:val="24"/>
          <w:szCs w:val="24"/>
        </w:rPr>
        <w:t xml:space="preserve">This </w:t>
      </w:r>
      <w:r w:rsidR="004D3699">
        <w:rPr>
          <w:rFonts w:ascii="Times New Roman" w:hAnsi="Times New Roman" w:cs="Times New Roman"/>
          <w:sz w:val="24"/>
          <w:szCs w:val="24"/>
        </w:rPr>
        <w:t>is</w:t>
      </w:r>
      <w:r w:rsidR="00D558AB">
        <w:rPr>
          <w:rFonts w:ascii="Times New Roman" w:hAnsi="Times New Roman" w:cs="Times New Roman"/>
          <w:sz w:val="24"/>
          <w:szCs w:val="24"/>
        </w:rPr>
        <w:t xml:space="preserve"> </w:t>
      </w:r>
      <w:r w:rsidR="00D558AB" w:rsidRPr="00046C8F">
        <w:rPr>
          <w:rFonts w:ascii="Times New Roman" w:hAnsi="Times New Roman" w:cs="Times New Roman"/>
          <w:sz w:val="24"/>
          <w:szCs w:val="24"/>
        </w:rPr>
        <w:t xml:space="preserve">consistent with </w:t>
      </w:r>
      <w:r w:rsidR="004D3699">
        <w:rPr>
          <w:rFonts w:ascii="Times New Roman" w:hAnsi="Times New Roman" w:cs="Times New Roman"/>
          <w:sz w:val="24"/>
          <w:szCs w:val="24"/>
        </w:rPr>
        <w:t>other</w:t>
      </w:r>
      <w:r w:rsidR="00D558AB" w:rsidRPr="00046C8F">
        <w:rPr>
          <w:rFonts w:ascii="Times New Roman" w:hAnsi="Times New Roman" w:cs="Times New Roman"/>
          <w:sz w:val="24"/>
          <w:szCs w:val="24"/>
        </w:rPr>
        <w:t xml:space="preserve"> studies </w:t>
      </w:r>
      <w:r w:rsidR="00D558AB">
        <w:rPr>
          <w:rFonts w:ascii="Times New Roman" w:hAnsi="Times New Roman" w:cs="Times New Roman"/>
          <w:sz w:val="24"/>
          <w:szCs w:val="24"/>
        </w:rPr>
        <w:t>where</w:t>
      </w:r>
      <w:r w:rsidR="00D558AB" w:rsidRPr="00046C8F">
        <w:rPr>
          <w:rFonts w:ascii="Times New Roman" w:hAnsi="Times New Roman" w:cs="Times New Roman"/>
          <w:sz w:val="24"/>
          <w:szCs w:val="24"/>
        </w:rPr>
        <w:t xml:space="preserve"> </w:t>
      </w:r>
      <w:r w:rsidR="00D558AB">
        <w:rPr>
          <w:rFonts w:ascii="Times New Roman" w:hAnsi="Times New Roman" w:cs="Times New Roman"/>
          <w:sz w:val="24"/>
          <w:szCs w:val="24"/>
        </w:rPr>
        <w:t xml:space="preserve">the best </w:t>
      </w:r>
      <w:r w:rsidR="00D558AB" w:rsidRPr="00046C8F">
        <w:rPr>
          <w:rFonts w:ascii="Times New Roman" w:hAnsi="Times New Roman" w:cs="Times New Roman"/>
          <w:sz w:val="24"/>
          <w:szCs w:val="24"/>
        </w:rPr>
        <w:t xml:space="preserve">models </w:t>
      </w:r>
      <w:r w:rsidR="00D558AB">
        <w:rPr>
          <w:rFonts w:ascii="Times New Roman" w:hAnsi="Times New Roman" w:cs="Times New Roman"/>
          <w:sz w:val="24"/>
          <w:szCs w:val="24"/>
        </w:rPr>
        <w:t>account</w:t>
      </w:r>
      <w:r w:rsidR="004D3699">
        <w:rPr>
          <w:rFonts w:ascii="Times New Roman" w:hAnsi="Times New Roman" w:cs="Times New Roman"/>
          <w:sz w:val="24"/>
          <w:szCs w:val="24"/>
        </w:rPr>
        <w:t>ed</w:t>
      </w:r>
      <w:r w:rsidR="00D558AB" w:rsidRPr="00046C8F">
        <w:rPr>
          <w:rFonts w:ascii="Times New Roman" w:hAnsi="Times New Roman" w:cs="Times New Roman"/>
          <w:sz w:val="24"/>
          <w:szCs w:val="24"/>
        </w:rPr>
        <w:t xml:space="preserve"> for individual variability in both terms but accounting for individual variation in the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r>
          <w:rPr>
            <w:rFonts w:ascii="Cambria Math" w:hAnsi="Cambria Math" w:cs="Times New Roman"/>
            <w:sz w:val="24"/>
            <w:szCs w:val="24"/>
          </w:rPr>
          <m:t xml:space="preserve"> </m:t>
        </m:r>
      </m:oMath>
      <w:r w:rsidR="00D558AB" w:rsidRPr="00046C8F">
        <w:rPr>
          <w:rFonts w:ascii="Times New Roman" w:hAnsi="Times New Roman" w:cs="Times New Roman"/>
          <w:sz w:val="24"/>
          <w:szCs w:val="24"/>
        </w:rPr>
        <w:t xml:space="preserve">term </w:t>
      </w:r>
      <w:r w:rsidR="00D558AB">
        <w:rPr>
          <w:rFonts w:ascii="Times New Roman" w:hAnsi="Times New Roman" w:cs="Times New Roman"/>
          <w:sz w:val="24"/>
          <w:szCs w:val="24"/>
        </w:rPr>
        <w:t>alone was</w:t>
      </w:r>
      <w:r w:rsidR="00D558AB" w:rsidRPr="00046C8F">
        <w:rPr>
          <w:rFonts w:ascii="Times New Roman" w:hAnsi="Times New Roman" w:cs="Times New Roman"/>
          <w:sz w:val="24"/>
          <w:szCs w:val="24"/>
        </w:rPr>
        <w:t xml:space="preserve"> sufficient to describe growth while significantly reducing computational complexity </w:t>
      </w:r>
      <w:r w:rsidR="00D558AB">
        <w:rPr>
          <w:rFonts w:ascii="Times New Roman" w:hAnsi="Times New Roman" w:cs="Times New Roman"/>
          <w:sz w:val="24"/>
          <w:szCs w:val="24"/>
        </w:rPr>
        <w:t>(</w:t>
      </w:r>
      <w:proofErr w:type="spellStart"/>
      <w:r w:rsidR="00D558AB">
        <w:rPr>
          <w:rFonts w:ascii="Times New Roman" w:hAnsi="Times New Roman" w:cs="Times New Roman"/>
          <w:sz w:val="24"/>
          <w:szCs w:val="24"/>
        </w:rPr>
        <w:t>Eveson</w:t>
      </w:r>
      <w:proofErr w:type="spellEnd"/>
      <w:r w:rsidR="00D558AB">
        <w:rPr>
          <w:rFonts w:ascii="Times New Roman" w:hAnsi="Times New Roman" w:cs="Times New Roman"/>
          <w:sz w:val="24"/>
          <w:szCs w:val="24"/>
        </w:rPr>
        <w:t xml:space="preserve"> et al. 2007, Zhang et al. 2009)</w:t>
      </w:r>
      <w:r w:rsidR="00D558AB" w:rsidRPr="00046C8F">
        <w:rPr>
          <w:rFonts w:ascii="Times New Roman" w:hAnsi="Times New Roman" w:cs="Times New Roman"/>
          <w:sz w:val="24"/>
          <w:szCs w:val="24"/>
        </w:rPr>
        <w:t>.</w:t>
      </w:r>
    </w:p>
    <w:p w14:paraId="243CD711" w14:textId="77777777" w:rsidR="00486506" w:rsidRDefault="00F40956" w:rsidP="00813F6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Across all models, the parameters from Model 11 best predicted length at recapture across validation iterations and therefore represents the best estimated parameter set. </w:t>
      </w:r>
      <w:r w:rsidR="00813F68" w:rsidRPr="00046C8F">
        <w:rPr>
          <w:rFonts w:ascii="Times New Roman" w:hAnsi="Times New Roman" w:cs="Times New Roman"/>
          <w:sz w:val="24"/>
          <w:szCs w:val="24"/>
        </w:rPr>
        <w:t>Information from older</w:t>
      </w:r>
      <w:r w:rsidR="00813F68">
        <w:rPr>
          <w:rFonts w:ascii="Times New Roman" w:hAnsi="Times New Roman" w:cs="Times New Roman"/>
          <w:sz w:val="24"/>
          <w:szCs w:val="24"/>
        </w:rPr>
        <w:t>/larger</w:t>
      </w:r>
      <w:r w:rsidR="00813F68" w:rsidRPr="00046C8F">
        <w:rPr>
          <w:rFonts w:ascii="Times New Roman" w:hAnsi="Times New Roman" w:cs="Times New Roman"/>
          <w:sz w:val="24"/>
          <w:szCs w:val="24"/>
        </w:rPr>
        <w:t xml:space="preserve"> </w:t>
      </w:r>
      <w:r w:rsidR="00813F68">
        <w:rPr>
          <w:rFonts w:ascii="Times New Roman" w:hAnsi="Times New Roman" w:cs="Times New Roman"/>
          <w:sz w:val="24"/>
          <w:szCs w:val="24"/>
        </w:rPr>
        <w:t>fish</w:t>
      </w:r>
      <w:r w:rsidR="00813F68" w:rsidRPr="00046C8F">
        <w:rPr>
          <w:rFonts w:ascii="Times New Roman" w:hAnsi="Times New Roman" w:cs="Times New Roman"/>
          <w:sz w:val="24"/>
          <w:szCs w:val="24"/>
        </w:rPr>
        <w:t xml:space="preserve"> </w:t>
      </w:r>
      <w:r w:rsidR="00813F68">
        <w:rPr>
          <w:rFonts w:ascii="Times New Roman" w:hAnsi="Times New Roman" w:cs="Times New Roman"/>
          <w:sz w:val="24"/>
          <w:szCs w:val="24"/>
        </w:rPr>
        <w:t>was</w:t>
      </w:r>
      <w:r w:rsidR="00813F68" w:rsidRPr="00046C8F">
        <w:rPr>
          <w:rFonts w:ascii="Times New Roman" w:hAnsi="Times New Roman" w:cs="Times New Roman"/>
          <w:sz w:val="24"/>
          <w:szCs w:val="24"/>
        </w:rPr>
        <w:t xml:space="preserve"> very important for grounding the upper end of </w:t>
      </w:r>
      <w:r w:rsidR="00813F68">
        <w:rPr>
          <w:rFonts w:ascii="Times New Roman" w:hAnsi="Times New Roman" w:cs="Times New Roman"/>
          <w:sz w:val="24"/>
          <w:szCs w:val="24"/>
        </w:rPr>
        <w:t xml:space="preserve">integrative </w:t>
      </w:r>
      <w:r w:rsidR="00813F68" w:rsidRPr="00046C8F">
        <w:rPr>
          <w:rFonts w:ascii="Times New Roman" w:hAnsi="Times New Roman" w:cs="Times New Roman"/>
          <w:sz w:val="24"/>
          <w:szCs w:val="24"/>
        </w:rPr>
        <w:t>growth curve</w:t>
      </w:r>
      <w:r w:rsidR="00813F68">
        <w:rPr>
          <w:rFonts w:ascii="Times New Roman" w:hAnsi="Times New Roman" w:cs="Times New Roman"/>
          <w:sz w:val="24"/>
          <w:szCs w:val="24"/>
        </w:rPr>
        <w:t xml:space="preserve">s resulting in parameters that better predicted length at recapture. </w:t>
      </w:r>
      <w:commentRangeStart w:id="144"/>
      <w:commentRangeStart w:id="145"/>
      <w:r w:rsidR="00813F68">
        <w:rPr>
          <w:rFonts w:ascii="Times New Roman" w:hAnsi="Times New Roman" w:cs="Times New Roman"/>
          <w:sz w:val="24"/>
          <w:szCs w:val="24"/>
        </w:rPr>
        <w:t xml:space="preserve">Omission of the largest individuals from Models 1-5 resulted in lower estimates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813F68">
        <w:rPr>
          <w:rFonts w:ascii="Times New Roman" w:hAnsi="Times New Roman" w:cs="Times New Roman"/>
          <w:sz w:val="24"/>
          <w:szCs w:val="24"/>
        </w:rPr>
        <w:t>, causing</w:t>
      </w:r>
      <w:r w:rsidR="00813F68" w:rsidRPr="00046C8F">
        <w:rPr>
          <w:rFonts w:ascii="Times New Roman" w:hAnsi="Times New Roman" w:cs="Times New Roman"/>
          <w:sz w:val="24"/>
          <w:szCs w:val="24"/>
        </w:rPr>
        <w:t xml:space="preserve"> </w:t>
      </w:r>
      <w:r w:rsidR="00813F68">
        <w:rPr>
          <w:rFonts w:ascii="Times New Roman" w:hAnsi="Times New Roman" w:cs="Times New Roman"/>
          <w:sz w:val="24"/>
          <w:szCs w:val="24"/>
        </w:rPr>
        <w:t>growth curves to asymptote prematurely. The</w:t>
      </w:r>
      <w:r w:rsidR="00813F68" w:rsidRPr="00046C8F">
        <w:rPr>
          <w:rFonts w:ascii="Times New Roman" w:hAnsi="Times New Roman" w:cs="Times New Roman"/>
          <w:sz w:val="24"/>
          <w:szCs w:val="24"/>
        </w:rPr>
        <w:t xml:space="preserve"> </w:t>
      </w:r>
      <w:r w:rsidR="00813F68">
        <w:rPr>
          <w:rFonts w:ascii="Times New Roman" w:hAnsi="Times New Roman" w:cs="Times New Roman"/>
          <w:sz w:val="24"/>
          <w:szCs w:val="24"/>
        </w:rPr>
        <w:t>OTP</w:t>
      </w:r>
      <w:r w:rsidR="00813F68" w:rsidRPr="00046C8F">
        <w:rPr>
          <w:rFonts w:ascii="Times New Roman" w:hAnsi="Times New Roman" w:cs="Times New Roman"/>
          <w:sz w:val="24"/>
          <w:szCs w:val="24"/>
        </w:rPr>
        <w:t xml:space="preserve"> data described here includes </w:t>
      </w:r>
      <w:r w:rsidR="00813F68" w:rsidRPr="00622A71">
        <w:rPr>
          <w:rFonts w:ascii="Times New Roman" w:hAnsi="Times New Roman" w:cs="Times New Roman"/>
          <w:i/>
          <w:sz w:val="24"/>
          <w:szCs w:val="24"/>
        </w:rPr>
        <w:t>P. filamentosus</w:t>
      </w:r>
      <w:r w:rsidR="00813F68" w:rsidRPr="00046C8F">
        <w:rPr>
          <w:rFonts w:ascii="Times New Roman" w:hAnsi="Times New Roman" w:cs="Times New Roman"/>
          <w:sz w:val="24"/>
          <w:szCs w:val="24"/>
        </w:rPr>
        <w:t xml:space="preserve"> with fork lengths at capture spanning 19.1 - 52.8 cm (mean = 32.9, </w:t>
      </w:r>
      <w:proofErr w:type="spellStart"/>
      <w:r w:rsidR="00813F68" w:rsidRPr="00046C8F">
        <w:rPr>
          <w:rFonts w:ascii="Times New Roman" w:hAnsi="Times New Roman" w:cs="Times New Roman"/>
          <w:sz w:val="24"/>
          <w:szCs w:val="24"/>
        </w:rPr>
        <w:t>s.d.</w:t>
      </w:r>
      <w:proofErr w:type="spellEnd"/>
      <w:r w:rsidR="00813F68" w:rsidRPr="00046C8F">
        <w:rPr>
          <w:rFonts w:ascii="Times New Roman" w:hAnsi="Times New Roman" w:cs="Times New Roman"/>
          <w:sz w:val="24"/>
          <w:szCs w:val="24"/>
        </w:rPr>
        <w:t xml:space="preserve"> = 5.</w:t>
      </w:r>
      <w:r w:rsidR="00813F68">
        <w:rPr>
          <w:rFonts w:ascii="Times New Roman" w:hAnsi="Times New Roman" w:cs="Times New Roman"/>
          <w:sz w:val="24"/>
          <w:szCs w:val="24"/>
        </w:rPr>
        <w:t>1)</w:t>
      </w:r>
      <w:commentRangeStart w:id="146"/>
      <w:r w:rsidR="00813F68">
        <w:rPr>
          <w:rFonts w:ascii="Times New Roman" w:hAnsi="Times New Roman" w:cs="Times New Roman"/>
          <w:sz w:val="24"/>
          <w:szCs w:val="24"/>
        </w:rPr>
        <w:t xml:space="preserve">. </w:t>
      </w:r>
      <w:commentRangeEnd w:id="144"/>
      <w:r w:rsidR="00120F42">
        <w:rPr>
          <w:rStyle w:val="CommentReference"/>
        </w:rPr>
        <w:commentReference w:id="144"/>
      </w:r>
      <w:commentRangeEnd w:id="145"/>
      <w:r w:rsidR="00256CD6">
        <w:rPr>
          <w:rStyle w:val="CommentReference"/>
        </w:rPr>
        <w:commentReference w:id="145"/>
      </w:r>
      <w:r>
        <w:rPr>
          <w:rFonts w:ascii="Times New Roman" w:hAnsi="Times New Roman" w:cs="Times New Roman"/>
          <w:sz w:val="24"/>
          <w:szCs w:val="24"/>
        </w:rPr>
        <w:t xml:space="preserve">Using </w:t>
      </w:r>
      <w:r w:rsidR="00813F68">
        <w:rPr>
          <w:rFonts w:ascii="Times New Roman" w:hAnsi="Times New Roman" w:cs="Times New Roman"/>
          <w:sz w:val="24"/>
          <w:szCs w:val="24"/>
        </w:rPr>
        <w:t>parameters</w:t>
      </w:r>
      <w:r>
        <w:rPr>
          <w:rFonts w:ascii="Times New Roman" w:hAnsi="Times New Roman" w:cs="Times New Roman"/>
          <w:sz w:val="24"/>
          <w:szCs w:val="24"/>
        </w:rPr>
        <w:t xml:space="preserve"> from Model 11</w:t>
      </w:r>
      <w:r w:rsidR="00813F68">
        <w:rPr>
          <w:rFonts w:ascii="Times New Roman" w:hAnsi="Times New Roman" w:cs="Times New Roman"/>
          <w:sz w:val="24"/>
          <w:szCs w:val="24"/>
        </w:rPr>
        <w:t xml:space="preserve">, this </w:t>
      </w:r>
      <w:r w:rsidR="00813F68" w:rsidRPr="00046C8F">
        <w:rPr>
          <w:rFonts w:ascii="Times New Roman" w:hAnsi="Times New Roman" w:cs="Times New Roman"/>
          <w:sz w:val="24"/>
          <w:szCs w:val="24"/>
        </w:rPr>
        <w:t>correspon</w:t>
      </w:r>
      <w:r w:rsidR="00813F68">
        <w:rPr>
          <w:rFonts w:ascii="Times New Roman" w:hAnsi="Times New Roman" w:cs="Times New Roman"/>
          <w:sz w:val="24"/>
          <w:szCs w:val="24"/>
        </w:rPr>
        <w:t xml:space="preserve">ded </w:t>
      </w:r>
      <w:r w:rsidR="00813F68" w:rsidRPr="00046C8F">
        <w:rPr>
          <w:rFonts w:ascii="Times New Roman" w:hAnsi="Times New Roman" w:cs="Times New Roman"/>
          <w:sz w:val="24"/>
          <w:szCs w:val="24"/>
        </w:rPr>
        <w:t>to mean ages between 1.5 and 7 years</w:t>
      </w:r>
      <w:r w:rsidR="00813F68">
        <w:rPr>
          <w:rFonts w:ascii="Times New Roman" w:hAnsi="Times New Roman" w:cs="Times New Roman"/>
          <w:sz w:val="24"/>
          <w:szCs w:val="24"/>
        </w:rPr>
        <w:t xml:space="preserve"> </w:t>
      </w:r>
      <w:r w:rsidR="00813F68" w:rsidRPr="00046C8F">
        <w:rPr>
          <w:rFonts w:ascii="Times New Roman" w:hAnsi="Times New Roman" w:cs="Times New Roman"/>
          <w:sz w:val="24"/>
          <w:szCs w:val="24"/>
        </w:rPr>
        <w:t>(</w:t>
      </w:r>
      <w:r w:rsidR="00813F68">
        <w:rPr>
          <w:rFonts w:ascii="Times New Roman" w:hAnsi="Times New Roman" w:cs="Times New Roman"/>
          <w:sz w:val="24"/>
          <w:szCs w:val="24"/>
        </w:rPr>
        <w:t>Figure 5</w:t>
      </w:r>
      <w:r w:rsidR="00813F68" w:rsidRPr="00046C8F">
        <w:rPr>
          <w:rFonts w:ascii="Times New Roman" w:hAnsi="Times New Roman" w:cs="Times New Roman"/>
          <w:sz w:val="24"/>
          <w:szCs w:val="24"/>
        </w:rPr>
        <w:t>)</w:t>
      </w:r>
      <w:r w:rsidR="00813F68">
        <w:rPr>
          <w:rFonts w:ascii="Times New Roman" w:hAnsi="Times New Roman" w:cs="Times New Roman"/>
          <w:sz w:val="24"/>
          <w:szCs w:val="24"/>
        </w:rPr>
        <w:t xml:space="preserve">. </w:t>
      </w:r>
      <w:commentRangeEnd w:id="146"/>
      <w:r w:rsidR="004D1662">
        <w:rPr>
          <w:rStyle w:val="CommentReference"/>
        </w:rPr>
        <w:commentReference w:id="146"/>
      </w:r>
    </w:p>
    <w:p w14:paraId="7B7D8668" w14:textId="0974FBE2" w:rsidR="00813F68" w:rsidRDefault="00813F68" w:rsidP="00813F6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Additional data sources included in integrative models represent collections spanning several decades and were collected across both the MHI and NWHI. When incorporating these additional data sources, it </w:t>
      </w:r>
      <w:del w:id="147" w:author="Stephen Scherrer" w:date="2019-06-12T14:51:00Z">
        <w:r w:rsidDel="00C02B02">
          <w:rPr>
            <w:rFonts w:ascii="Times New Roman" w:hAnsi="Times New Roman" w:cs="Times New Roman"/>
            <w:sz w:val="24"/>
            <w:szCs w:val="24"/>
          </w:rPr>
          <w:delText>must be</w:delText>
        </w:r>
      </w:del>
      <w:ins w:id="148" w:author="Stephen Scherrer" w:date="2019-06-12T14:51:00Z">
        <w:r w:rsidR="00C02B02">
          <w:rPr>
            <w:rFonts w:ascii="Times New Roman" w:hAnsi="Times New Roman" w:cs="Times New Roman"/>
            <w:sz w:val="24"/>
            <w:szCs w:val="24"/>
          </w:rPr>
          <w:t>is</w:t>
        </w:r>
      </w:ins>
      <w:r>
        <w:rPr>
          <w:rFonts w:ascii="Times New Roman" w:hAnsi="Times New Roman" w:cs="Times New Roman"/>
          <w:sz w:val="24"/>
          <w:szCs w:val="24"/>
        </w:rPr>
        <w:t xml:space="preserve"> assumed that growth within the population did not differ significantly with time or region. </w:t>
      </w:r>
      <w:commentRangeStart w:id="149"/>
      <w:r>
        <w:rPr>
          <w:rFonts w:ascii="Times New Roman" w:hAnsi="Times New Roman" w:cs="Times New Roman"/>
          <w:sz w:val="24"/>
          <w:szCs w:val="24"/>
        </w:rPr>
        <w:t xml:space="preserve">Genetic homogeneity between NWHI and MHI stocks (Gaither et al. 2010, Gaither et al. 2011) justified incorporating data from both regions and with the exception of Ralston and Miyamoto (1983), all subsequent studies of growth for </w:t>
      </w:r>
      <w:r>
        <w:rPr>
          <w:rFonts w:ascii="Times New Roman" w:hAnsi="Times New Roman" w:cs="Times New Roman"/>
          <w:i/>
          <w:sz w:val="24"/>
          <w:szCs w:val="24"/>
        </w:rPr>
        <w:t xml:space="preserve">P. filamentosus </w:t>
      </w:r>
      <w:r>
        <w:rPr>
          <w:rFonts w:ascii="Times New Roman" w:hAnsi="Times New Roman" w:cs="Times New Roman"/>
          <w:sz w:val="24"/>
          <w:szCs w:val="24"/>
        </w:rPr>
        <w:t xml:space="preserve">in the Hawaiian archipelago have included data or parameter estimates from one or more previous studies in their calculations regardless of time and place of collection </w:t>
      </w:r>
      <w:r>
        <w:rPr>
          <w:rFonts w:ascii="Times New Roman" w:hAnsi="Times New Roman" w:cs="Times New Roman"/>
          <w:sz w:val="24"/>
          <w:szCs w:val="24"/>
        </w:rPr>
        <w:fldChar w:fldCharType="begin" w:fldLock="1"/>
      </w:r>
      <w:r w:rsidR="00A046C1">
        <w:rPr>
          <w:rFonts w:ascii="Times New Roman" w:hAnsi="Times New Roman" w:cs="Times New Roman"/>
          <w:sz w:val="24"/>
          <w:szCs w:val="24"/>
        </w:rPr>
        <w:instrText>ADDIN CSL_CITATION {"citationItems":[{"id":"ITEM-1","itemData":{"DOI":"10.1139/f2012-109","ISBN":"0706-652X","ISSN":"0706652X","abstract":"Growth characteristics of Pristipomoides filamentosus, a deepwater eteline snapper of major economic importance, are incomplete and inconsistent across its geographical range. Early growth rates have been validated using daily increment and length-frequency analyses, but historical estimates of adult growth rates are variable and longevity is unknown. Studies of P. filamentosus in the Hawaiian Islands have cautioned against unjustified estimates of longevity, but 18 years has at times been uncritically assumed as the maximum age. The present study addresses these age, growth, and longevity issues using lead-radium and bomb radiocarbon dating by providing valid age estimates for adult P. filamentosus. Valid length-at-age estimates ranged from approximately 10 years to more than 40 years. These data, together with robust daily increment data, were used to model a fully validated, long-lived life history for P. filamentosus. This study adds to the few existing studies supporting a view that many tropical fishes, particularly deepwater species, can be longer lived than previously surmised.","author":[{"dropping-particle":"","family":"Andrews","given":"Allen H.","non-dropping-particle":"","parse-names":false,"suffix":""},{"dropping-particle":"","family":"DeMartini","given":"Edward E.","non-dropping-particle":"","parse-names":false,"suffix":""},{"dropping-particle":"","family":"Brodziak","given":"Jon","non-dropping-particle":"","parse-names":false,"suffix":""},{"dropping-particle":"","family":"Nichols","given":"Ryan S","non-dropping-particle":"","parse-names":false,"suffix":""},{"dropping-particle":"","family":"Humphreys","given":"Robert L.","non-dropping-particle":"","parse-names":false,"suffix":""}],"container-title":"Canadian Journal of Fisheries and Aquatic Sciences","id":"ITEM-1","issued":{"date-parts":[["2012"]]},"page":"1850-1869","title":"A long-lived life history for a tropical, deepwater snapper (Pristipomoides filamentosus): bomb radiocarbon and lead-radium dating as extensions of daily increment analyses in otoliths","type":"article-journal","volume":"69"},"uris":["http://www.mendeley.com/documents/?uuid=e7876c98-c8eb-4a2e-9660-799b305a673f"]},{"id":"ITEM-2","itemData":{"ISBN":"0030-8870","ISSN":"0030-8870","abstract":"Eteline snappers are an important component of commercial demersal fisheries in the central and western Pacific, but there is a substantial gap in the knowledge of their life histories, specifically the larval and juvenile stages. Juvenile pink snapper, Pristipomoides filamentosus (Valenciennes), ranging in size from 7 to 25 cm fork length, inhabit a nearly featureless plain offshore of Kane'ohe Bay, O'ahu, at depths of 65-100 m. Bottom samples and underwater video footage showed the bottom to be uniformly composed of fine, silty sand with little relief. Conductivity-temperature-depth data indicate that an internal tide brings cold water over the bottom on a tidal basis. Telemetric studies show that juveniles undergo small-scale crepuscular migrations from deeper daytime locations to shallower nighttime locations but move relatively little during day and night periods. Analysis of length frequency distributions obtained over a 17-month period resulted in an estimate of the von Bertalanffy growth constant (K) of 0.21 yr-1.","author":[{"dropping-particle":"","family":"Moffitt","given":"Robert B","non-dropping-particle":"","parse-names":false,"suffix":""},{"dropping-particle":"","family":"Parrish","given":"Frank A.","non-dropping-particle":"","parse-names":false,"suffix":""}],"container-title":"Pacific Science","id":"ITEM-2","issue":"4","issued":{"date-parts":[["1996"]]},"page":"371-381","title":"Habitat and life history of juvenile Hawaiian pink snapper, Pristipomoides filamentosus","type":"article-journal","volume":"50"},"uris":["http://www.mendeley.com/documents/?uuid=614669a4-439e-4cf1-abfd-c201a44e5091"]},{"id":"ITEM-3","itemData":{"author":[{"dropping-particle":"","family":"DeMartini","given":"Edward E.","non-dropping-particle":"","parse-names":false,"suffix":""},{"dropping-particle":"","family":"Landgraf","given":"Kevin C.","non-dropping-particle":"","parse-names":false,"suffix":""},{"dropping-particle":"","family":"Ralston","given":"Stephen","non-dropping-particle":"","parse-names":false,"suffix":""}],"id":"ITEM-3","issue":"May","issued":{"date-parts":[["1994"]]},"number-of-pages":"1-19","publisher":"U.S. Department of Commerce, National Oceanic and Atmospheric Administration, National Marine Fisheries Service, Southwest Fisheries Science Center","publisher-place":"Honolulu, HI","title":"A recharacterizatinon of the age-length and growth relationships of Hawaiian snapper Pristipomoides filamentosus","type":"report"},"uris":["http://www.mendeley.com/documents/?uuid=452eee72-9b1e-454d-9c4d-f03f57660bda"]}],"mendeley":{"formattedCitation":"(DeMartini et al. 1994, Moffitt and Parrish 1996, Andrews et al. 2012)","manualFormatting":"(DeMartini et al. 1994, Moffitt and Parrish 1996, Andrews et al. 2012)","plainTextFormattedCitation":"(DeMartini et al. 1994, Moffitt and Parrish 1996, Andrews et al. 2012)","previouslyFormattedCitation":"(DeMartini et al. 1994, Moffitt and Parrish 1996, Andrews et al. 2012)"},"properties":{"noteIndex":0},"schema":"https://github.com/citation-style-language/schema/raw/master/csl-citation.json"}</w:instrText>
      </w:r>
      <w:r>
        <w:rPr>
          <w:rFonts w:ascii="Times New Roman" w:hAnsi="Times New Roman" w:cs="Times New Roman"/>
          <w:sz w:val="24"/>
          <w:szCs w:val="24"/>
        </w:rPr>
        <w:fldChar w:fldCharType="separate"/>
      </w:r>
      <w:r w:rsidRPr="00F174B7">
        <w:rPr>
          <w:rFonts w:ascii="Times New Roman" w:hAnsi="Times New Roman" w:cs="Times New Roman"/>
          <w:noProof/>
          <w:sz w:val="24"/>
          <w:szCs w:val="24"/>
        </w:rPr>
        <w:t>(De</w:t>
      </w:r>
      <w:ins w:id="150" w:author="Microsoft Office User" w:date="2019-05-08T17:15:00Z">
        <w:r w:rsidR="00B7641A">
          <w:rPr>
            <w:rFonts w:ascii="Times New Roman" w:hAnsi="Times New Roman" w:cs="Times New Roman"/>
            <w:noProof/>
            <w:sz w:val="24"/>
            <w:szCs w:val="24"/>
            <w:lang w:val="haw-US"/>
          </w:rPr>
          <w:t>M</w:t>
        </w:r>
      </w:ins>
      <w:r w:rsidRPr="00F174B7">
        <w:rPr>
          <w:rFonts w:ascii="Times New Roman" w:hAnsi="Times New Roman" w:cs="Times New Roman"/>
          <w:noProof/>
          <w:sz w:val="24"/>
          <w:szCs w:val="24"/>
        </w:rPr>
        <w:t>artini et al. 1994, Moffitt and Parrish 1996, Andrews et al.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commentRangeEnd w:id="149"/>
      <w:r w:rsidR="000D113E">
        <w:rPr>
          <w:rStyle w:val="CommentReference"/>
        </w:rPr>
        <w:commentReference w:id="149"/>
      </w:r>
      <w:ins w:id="151" w:author="Stephen Scherrer" w:date="2019-06-12T14:56:00Z">
        <w:r w:rsidR="00C02B02">
          <w:rPr>
            <w:rFonts w:ascii="Times New Roman" w:hAnsi="Times New Roman" w:cs="Times New Roman"/>
            <w:sz w:val="24"/>
            <w:szCs w:val="24"/>
          </w:rPr>
          <w:t>However,</w:t>
        </w:r>
      </w:ins>
      <w:ins w:id="152" w:author="Stephen Scherrer" w:date="2019-06-12T14:54:00Z">
        <w:r w:rsidR="00C02B02">
          <w:rPr>
            <w:rFonts w:ascii="Times New Roman" w:hAnsi="Times New Roman" w:cs="Times New Roman"/>
            <w:sz w:val="24"/>
            <w:szCs w:val="24"/>
          </w:rPr>
          <w:t xml:space="preserve"> these</w:t>
        </w:r>
      </w:ins>
      <w:ins w:id="153" w:author="Stephen Scherrer" w:date="2019-06-12T14:52:00Z">
        <w:r w:rsidR="00C02B02">
          <w:rPr>
            <w:rFonts w:ascii="Times New Roman" w:hAnsi="Times New Roman" w:cs="Times New Roman"/>
            <w:sz w:val="24"/>
            <w:szCs w:val="24"/>
          </w:rPr>
          <w:t xml:space="preserve"> spatial and temporal </w:t>
        </w:r>
        <w:r w:rsidR="00C02B02">
          <w:rPr>
            <w:rFonts w:ascii="Times New Roman" w:hAnsi="Times New Roman" w:cs="Times New Roman"/>
            <w:sz w:val="24"/>
            <w:szCs w:val="24"/>
          </w:rPr>
          <w:lastRenderedPageBreak/>
          <w:t xml:space="preserve">assumptions may not reflect </w:t>
        </w:r>
      </w:ins>
      <w:ins w:id="154" w:author="Stephen Scherrer" w:date="2019-06-12T14:55:00Z">
        <w:r w:rsidR="00C02B02">
          <w:rPr>
            <w:rFonts w:ascii="Times New Roman" w:hAnsi="Times New Roman" w:cs="Times New Roman"/>
            <w:sz w:val="24"/>
            <w:szCs w:val="24"/>
          </w:rPr>
          <w:t xml:space="preserve">phenotypic realities and further work is required to resolve </w:t>
        </w:r>
      </w:ins>
      <w:ins w:id="155" w:author="Stephen Scherrer" w:date="2019-06-12T15:23:00Z">
        <w:r w:rsidR="006609FA">
          <w:rPr>
            <w:rFonts w:ascii="Times New Roman" w:hAnsi="Times New Roman" w:cs="Times New Roman"/>
            <w:sz w:val="24"/>
            <w:szCs w:val="24"/>
          </w:rPr>
          <w:t xml:space="preserve">whether </w:t>
        </w:r>
      </w:ins>
      <w:ins w:id="156" w:author="Stephen Scherrer" w:date="2019-06-12T14:56:00Z">
        <w:r w:rsidR="00C02B02">
          <w:rPr>
            <w:rFonts w:ascii="Times New Roman" w:hAnsi="Times New Roman" w:cs="Times New Roman"/>
            <w:sz w:val="24"/>
            <w:szCs w:val="24"/>
          </w:rPr>
          <w:t xml:space="preserve">differences </w:t>
        </w:r>
      </w:ins>
      <w:ins w:id="157" w:author="Stephen Scherrer" w:date="2019-06-12T15:23:00Z">
        <w:r w:rsidR="006609FA">
          <w:rPr>
            <w:rFonts w:ascii="Times New Roman" w:hAnsi="Times New Roman" w:cs="Times New Roman"/>
            <w:sz w:val="24"/>
            <w:szCs w:val="24"/>
          </w:rPr>
          <w:t xml:space="preserve">in growth exist </w:t>
        </w:r>
      </w:ins>
      <w:ins w:id="158" w:author="Stephen Scherrer" w:date="2019-06-12T14:56:00Z">
        <w:r w:rsidR="00C02B02">
          <w:rPr>
            <w:rFonts w:ascii="Times New Roman" w:hAnsi="Times New Roman" w:cs="Times New Roman"/>
            <w:sz w:val="24"/>
            <w:szCs w:val="24"/>
          </w:rPr>
          <w:t>between the</w:t>
        </w:r>
      </w:ins>
      <w:ins w:id="159" w:author="Stephen Scherrer" w:date="2019-06-12T15:23:00Z">
        <w:r w:rsidR="006609FA">
          <w:rPr>
            <w:rFonts w:ascii="Times New Roman" w:hAnsi="Times New Roman" w:cs="Times New Roman"/>
            <w:sz w:val="24"/>
            <w:szCs w:val="24"/>
          </w:rPr>
          <w:t xml:space="preserve"> two</w:t>
        </w:r>
      </w:ins>
      <w:ins w:id="160" w:author="Stephen Scherrer" w:date="2019-06-12T14:56:00Z">
        <w:r w:rsidR="00C02B02">
          <w:rPr>
            <w:rFonts w:ascii="Times New Roman" w:hAnsi="Times New Roman" w:cs="Times New Roman"/>
            <w:sz w:val="24"/>
            <w:szCs w:val="24"/>
          </w:rPr>
          <w:t xml:space="preserve"> regions.</w:t>
        </w:r>
      </w:ins>
    </w:p>
    <w:p w14:paraId="3529BF0C" w14:textId="6D161BD7" w:rsidR="00E8463B" w:rsidRDefault="00B37117" w:rsidP="00E8463B">
      <w:pPr>
        <w:spacing w:line="480" w:lineRule="auto"/>
        <w:ind w:firstLine="720"/>
        <w:rPr>
          <w:rFonts w:ascii="Times New Roman" w:hAnsi="Times New Roman" w:cs="Times New Roman"/>
          <w:sz w:val="24"/>
          <w:szCs w:val="24"/>
        </w:rPr>
      </w:pPr>
      <w:r>
        <w:rPr>
          <w:rFonts w:ascii="Times New Roman" w:hAnsi="Times New Roman" w:cs="Times New Roman"/>
          <w:sz w:val="24"/>
          <w:szCs w:val="24"/>
        </w:rPr>
        <w:t>Parameters obtained from our models and those published elsewhere underestimate the size at recapture for the largest fish</w:t>
      </w:r>
      <w:r w:rsidR="006B3353">
        <w:rPr>
          <w:rFonts w:ascii="Times New Roman" w:hAnsi="Times New Roman" w:cs="Times New Roman"/>
          <w:sz w:val="24"/>
          <w:szCs w:val="24"/>
        </w:rPr>
        <w:t xml:space="preserve"> </w:t>
      </w:r>
      <w:r w:rsidR="00486506">
        <w:rPr>
          <w:rFonts w:ascii="Times New Roman" w:hAnsi="Times New Roman" w:cs="Times New Roman"/>
          <w:sz w:val="24"/>
          <w:szCs w:val="24"/>
        </w:rPr>
        <w:t xml:space="preserve">in the OTP dataset </w:t>
      </w:r>
      <w:r w:rsidR="006B3353">
        <w:rPr>
          <w:rFonts w:ascii="Times New Roman" w:hAnsi="Times New Roman" w:cs="Times New Roman"/>
          <w:sz w:val="24"/>
          <w:szCs w:val="24"/>
        </w:rPr>
        <w:t>(approximate fork length &gt; 50 cm) (Figure 4)</w:t>
      </w:r>
      <w:r>
        <w:rPr>
          <w:rFonts w:ascii="Times New Roman" w:hAnsi="Times New Roman" w:cs="Times New Roman"/>
          <w:sz w:val="24"/>
          <w:szCs w:val="24"/>
        </w:rPr>
        <w:t xml:space="preserve">. </w:t>
      </w:r>
      <w:commentRangeStart w:id="161"/>
      <w:r w:rsidR="00ED5F4C">
        <w:rPr>
          <w:rFonts w:ascii="Times New Roman" w:hAnsi="Times New Roman" w:cs="Times New Roman"/>
          <w:sz w:val="24"/>
          <w:szCs w:val="24"/>
        </w:rPr>
        <w:t>We suspect sexual dimorphism may</w:t>
      </w:r>
      <w:r w:rsidR="00ED5F4C" w:rsidRPr="00046C8F">
        <w:rPr>
          <w:rFonts w:ascii="Times New Roman" w:hAnsi="Times New Roman" w:cs="Times New Roman"/>
          <w:sz w:val="24"/>
          <w:szCs w:val="24"/>
        </w:rPr>
        <w:t xml:space="preserve"> explain </w:t>
      </w:r>
      <w:r w:rsidR="006B3353">
        <w:rPr>
          <w:rFonts w:ascii="Times New Roman" w:hAnsi="Times New Roman" w:cs="Times New Roman"/>
          <w:sz w:val="24"/>
          <w:szCs w:val="24"/>
        </w:rPr>
        <w:t>this</w:t>
      </w:r>
      <w:r w:rsidR="00ED5F4C" w:rsidRPr="00046C8F">
        <w:rPr>
          <w:rFonts w:ascii="Times New Roman" w:hAnsi="Times New Roman" w:cs="Times New Roman"/>
          <w:sz w:val="24"/>
          <w:szCs w:val="24"/>
        </w:rPr>
        <w:t xml:space="preserve"> poor predictive </w:t>
      </w:r>
      <w:r w:rsidR="006B3353">
        <w:rPr>
          <w:rFonts w:ascii="Times New Roman" w:hAnsi="Times New Roman" w:cs="Times New Roman"/>
          <w:sz w:val="24"/>
          <w:szCs w:val="24"/>
        </w:rPr>
        <w:t>ability</w:t>
      </w:r>
      <w:ins w:id="162" w:author="Stephen Scherrer" w:date="2019-06-12T14:15:00Z">
        <w:r w:rsidR="008A1E38">
          <w:rPr>
            <w:rFonts w:ascii="Times New Roman" w:hAnsi="Times New Roman" w:cs="Times New Roman"/>
            <w:sz w:val="24"/>
            <w:szCs w:val="24"/>
          </w:rPr>
          <w:t xml:space="preserve">. </w:t>
        </w:r>
      </w:ins>
      <w:ins w:id="163" w:author="Stephen Scherrer" w:date="2019-06-12T15:44:00Z">
        <w:r w:rsidR="00BC087D">
          <w:rPr>
            <w:rFonts w:ascii="Times New Roman" w:hAnsi="Times New Roman" w:cs="Times New Roman"/>
            <w:sz w:val="24"/>
            <w:szCs w:val="24"/>
          </w:rPr>
          <w:t>Dimorphic growth patterns have been observed in a number of other</w:t>
        </w:r>
      </w:ins>
      <w:ins w:id="164" w:author="Stephen Scherrer" w:date="2019-06-12T15:43:00Z">
        <w:r w:rsidR="00BC087D">
          <w:rPr>
            <w:rFonts w:ascii="Times New Roman" w:hAnsi="Times New Roman" w:cs="Times New Roman"/>
            <w:sz w:val="24"/>
            <w:szCs w:val="24"/>
          </w:rPr>
          <w:t xml:space="preserve"> lutjanid species </w:t>
        </w:r>
      </w:ins>
      <w:ins w:id="165" w:author="Stephen Scherrer" w:date="2019-06-12T15:44:00Z">
        <w:r w:rsidR="00BC087D">
          <w:rPr>
            <w:rFonts w:ascii="Times New Roman" w:hAnsi="Times New Roman" w:cs="Times New Roman"/>
            <w:sz w:val="24"/>
            <w:szCs w:val="24"/>
          </w:rPr>
          <w:t xml:space="preserve">for </w:t>
        </w:r>
      </w:ins>
      <w:ins w:id="166" w:author="Stephen Scherrer" w:date="2019-06-12T15:40:00Z">
        <w:r w:rsidR="00BC087D">
          <w:rPr>
            <w:rFonts w:ascii="Times New Roman" w:hAnsi="Times New Roman" w:cs="Times New Roman"/>
            <w:i/>
            <w:iCs/>
            <w:sz w:val="24"/>
            <w:szCs w:val="24"/>
          </w:rPr>
          <w:t xml:space="preserve">P. filamentosus </w:t>
        </w:r>
      </w:ins>
      <w:ins w:id="167" w:author="Stephen Scherrer" w:date="2019-06-12T14:16:00Z">
        <w:r w:rsidR="008A1E38">
          <w:rPr>
            <w:rFonts w:ascii="Times New Roman" w:hAnsi="Times New Roman" w:cs="Times New Roman"/>
            <w:sz w:val="24"/>
            <w:szCs w:val="24"/>
          </w:rPr>
          <w:t>elsewhere in distribution</w:t>
        </w:r>
      </w:ins>
      <w:ins w:id="168" w:author="Stephen Scherrer" w:date="2019-06-12T14:17:00Z">
        <w:r w:rsidR="008A1E38">
          <w:rPr>
            <w:rFonts w:ascii="Times New Roman" w:hAnsi="Times New Roman" w:cs="Times New Roman"/>
            <w:sz w:val="24"/>
            <w:szCs w:val="24"/>
          </w:rPr>
          <w:t>, with males attaining greater asymptotic lengths</w:t>
        </w:r>
      </w:ins>
      <w:ins w:id="169" w:author="Stephen Scherrer" w:date="2019-06-12T16:01:00Z">
        <w:r w:rsidR="00C14E95">
          <w:rPr>
            <w:rFonts w:ascii="Times New Roman" w:hAnsi="Times New Roman" w:cs="Times New Roman"/>
            <w:sz w:val="24"/>
            <w:szCs w:val="24"/>
          </w:rPr>
          <w:t xml:space="preserve"> </w:t>
        </w:r>
      </w:ins>
      <w:ins w:id="170" w:author="Stephen Scherrer" w:date="2019-06-12T15:48:00Z">
        <w:r w:rsidR="00BC087D">
          <w:rPr>
            <w:rFonts w:ascii="Times New Roman" w:hAnsi="Times New Roman" w:cs="Times New Roman"/>
            <w:sz w:val="24"/>
            <w:szCs w:val="24"/>
          </w:rPr>
          <w:fldChar w:fldCharType="begin" w:fldLock="1"/>
        </w:r>
      </w:ins>
      <w:r w:rsidR="009F33D7">
        <w:rPr>
          <w:rFonts w:ascii="Times New Roman" w:hAnsi="Times New Roman" w:cs="Times New Roman"/>
          <w:sz w:val="24"/>
          <w:szCs w:val="24"/>
        </w:rPr>
        <w:instrText>ADDIN CSL_CITATION {"citationItems":[{"id":"ITEM-1","itemData":{"DOI":"10.1111/j.1095-8649.1993.tb01147.x","ISBN":"0022-1112","ISSN":"10958649","abstract":"The population of P. filamentosus around the periphery of the Mahe Plateau was studied using data derived from commercial handline fishing operations between November 1989 and December 1990. Sex ratio was close to one. Fork length was in the range 25·6-79·8 cm: at first sexual maturity, 36-38 cm for females and 40-42 cm for males. Spawning occurred from October to April peaking between February and April and in November. The length (F.L., cm)-weight (kg) relationship was W =0·00005353 × F.L.2·7004. The von Bertalanffy growth parameters, estimated from length frequency data, were K =0·2875 and Linf=81·7 cm. Mortality rates, estimated from length converted catch curve analysis, were Z =0·811, F=0·277 with M=0·534 derived from Pauly's empirical formula. Jones' length cohort analysis gave an estimate of F=0·294 for the fully exploited part of the stock, and a density of 2·59 t km-2 for the periphery of the plateau from 75 to 150 m depth. The Lesley constant catchability model, applied to the results of intensive fishing around isolated banks, derived a mean density estimate of 2·99 t km-2. The sustainable yield was estimated to be 233-268 tonnes per annum and the catch in 1990 was 200 tonnes. © 1993 The Fisheries Society of the British Isles.","author":[{"dropping-particle":"","family":"Mees","given":"C. C.","non-dropping-particle":"","parse-names":false,"suffix":""}],"container-title":"Journal of Fish Biology","id":"ITEM-1","issue":"5","issued":{"date-parts":[["1993"]]},"page":"695-708","title":"Population biology and stock assessment of Pristipomoides filamentosus on the Mahe Plateau, Seychelles","type":"article-journal","volume":"43"},"uris":["http://www.mendeley.com/documents/?uuid=101e2938-b930-4fcc-94a5-b9ac5b5c9a38"]},{"id":"ITEM-2","itemData":{"DOI":"10.1016/S0165-7836(00)00184-3","ISSN":"01657836","abstract":"The age, growth and mortality of Lutjanus carponotatus and L. vitta were determined from sectioned otoliths of fishes from the central Great Barrier Reef. The periodicity of annulus formation was validated by oxytetracycline labelling of tagged fishes in a separate study. Growth in length was variable between sexes for both species, males tending to grow larger than females. The von Bertalanffy growth function (fork length-at-age) for L. carponotatus was L(t)=313.0 (1-exp {-0.449[t+0.016]}), and L(t)=245.3 (1-exp {-0.853[t+0.179]}) for L. vitta. The oldest individuals found were an L. carponotatus individual of unknown sex, 20 years of age (FL=335 mm) and a female L. vitta 12 years of age (FL=257 mm). Otolith weight was strongly correlated with age for both species. The annual instantaneous rate of natural mortality (M) was estimated to be 0.199 for L. carponotatus and 0.342 for L. vitta, representing an annual survivorship of approximately 82 and 71%, respectively. The longer life span and lower rate of natural mortality for L. carponotatus indicates that this species will be more vulnerable to overfishing than L. vitta. (C) 2000 Elsevier Science B.V.","author":[{"dropping-particle":"","family":"Newman","given":"Stephen J.","non-dropping-particle":"","parse-names":false,"suffix":""},{"dropping-particle":"","family":"Cappo","given":"Michael","non-dropping-particle":"","parse-names":false,"suffix":""},{"dropping-particle":"","family":"Williams","given":"David Mc B.","non-dropping-particle":"","parse-names":false,"suffix":""}],"container-title":"Fisheries Research","id":"ITEM-2","issue":"3","issued":{"date-parts":[["2000"]]},"page":"263-275","title":"Age, growth and mortality of the stripey, Lutjanus carponotatus (Richardson) and the brown-stripe snapper, L. vitta (Quoy and Gaimard) from the central Great Barrier Reef, Australia","type":"article-journal","volume":"48"},"uris":["http://www.mendeley.com/documents/?uuid=217a8880-17d3-4dc5-b7ab-d448f7ec74ec"]},{"id":"ITEM-3","itemData":{"DOI":"10.1006/ecss.2001.0887","ISSN":"02727714","abstract":"Red emperor, Lutjanus sebae, were examined from commercial catches in the Northern Demersal Scalefish Fishery (NDSF) of north-western Australia from 1997 to 1999. Specimens ranged from 183 to 728 mm fork length (FL); males had a mean FL of 509 mm, and were significantly larger than females that had a mean FL of 451 mm. Ages were estimated from thin sections of sagittal otoliths. Marginal increment analysis of sagittal otoliths showed a single annual minimum during September and October and indicated that one annulus is formed each year. Male L. sebae (n=977; 211-728 mm FL) ranged from age 2 to 30 years and females (n=1384; 183-584 mm FL) ranged from age 1 to 34 years. Sagittal otolith weight and height were significantly correlated with age for each sex. There was significant differential growth between sexes. The relationship of observed fork length at age was described by the von Bertalanffy growth equation for males, Lt=627.8 {1 - exp [ - 0.151 (t+0.595)]} and females, Lt=482.6 {1 - exp [ - 0.271 (t - 0.065)]}. The slow growth, long life span and large size and age at maturity of L. sebae indicate that this species has a low production potential and hence spatial area closures are vulnerable to over-exploitation. The instantaneous rate of natural mortality (M) ranged from 0.104 to 0.122. The optimum rate of fishing mortality was estimated to be 0.052-0.061. The instantaneous rate of total mortality (Z) estimated from catch at age data for fully recruited ages, was 0.374 in 1997/98 and 0.242 in 1998/99. Hence, the NDSF population of L. sebae is exploited above optimum levels. Given their low production potential, populations of L. sebae in north-western Australia and elsewhere in the Indo-Pacific region require prudent management. Furthermore, fishery managers need to consider as part of any harvest strategy for these fish to preserve significant levels of the spawning stock. © 2002 Elsevier Science Ltd. All rights reserved.","author":[{"dropping-particle":"","family":"Newman","given":"S. J.","non-dropping-particle":"","parse-names":false,"suffix":""},{"dropping-particle":"","family":"Dunk","given":"I. J.","non-dropping-particle":"","parse-names":false,"suffix":""}],"container-title":"Estuarine, Coastal and Shelf Science","id":"ITEM-3","issue":"1","issued":{"date-parts":[["2002"]]},"page":"67-80","title":"Growth, age validation, mortality, and other population characteristics of the red emperor snapper, Lutjanus sebae (Cuvier, 1828), off the Kimberley coast of north-western Australia","type":"article-journal","volume":"55"},"uris":["http://www.mendeley.com/documents/?uuid=fc50c218-2406-48a9-8d23-d3061a09b151"]},{"id":"ITEM-4","itemData":{"DOI":"10.7717/peerj.5069","abstract":" The age-based life history of two commercially-important species of snapper (Lutjanidae) and one emperor (Lethrinidae) were characterized from the nearshore fishery of Tutuila, American Samoa. Examination of sagittal otoliths across multiple months and years confirmed the annual deposition of increments and highlighted marked variation in life-history patterns among the three meso-predator species. The humpback red snapper Lutjanus gibbus is a medium-bodied gonochoristic species which exhibits striking sexual dimorphism in length-at-age and consequent growth trajectories and has a life span estimated to be at least 27 years. The yellow-lined snapper Lutjanus rufolineatus is a small-bodied gonochore with weak sexual dimorphism, early maturation, and a short life span of at least 12 years. The yellow-lip emperor Lethrinus xanthochilus is a large-bodied species with a moderate life span (estimated to be at least 19 years in this study), rapid initial growth, and a more complex sexual ontogeny likely involving pre- or post-maturational sex change, although this remains unresolved at present. Ratios of natural to fishing mortality indicate a low level of prevailing exploitation for all three species, which is supported by low proportions of immature female length classes captured by the fishery. However, considerable demographic variability among the three species highlights the value of detailed age-based information as a necessary component for informing monitoring efforts and future management decisions. ","author":[{"dropping-particle":"","family":"Taylor","given":"Brett M.","non-dropping-particle":"","parse-names":false,"suffix":""},{"dropping-particle":"","family":"Oyafuso","given":"Zack S.","non-dropping-particle":"","parse-names":false,"suffix":""},{"dropping-particle":"","family":"Pardee","given":"Cassandra B.","non-dropping-particle":"","parse-names":false,"suffix":""},{"dropping-particle":"","family":"Ochavillo","given":"Domingo","non-dropping-particle":"","parse-names":false,"suffix":""},{"dropping-particle":"","family":"Newman","given":"Stephen J.","non-dropping-particle":"","parse-names":false,"suffix":""}],"container-title":"PeerJ","id":"ITEM-4","issued":{"date-parts":[["2018"]]},"page":"e5069","title":"Comparative demography of commercially-harvested snappers and an emperor from American Samoa","type":"article-journal","volume":"6"},"uris":["http://www.mendeley.com/documents/?uuid=73c853d7-a71e-44dc-a128-1792fa1f462a"]},{"id":"ITEM-5","itemData":{"author":[{"dropping-particle":"","family":"Grimes","given":"C.B.","non-dropping-particle":"","parse-names":false,"suffix":""}],"container-title":"Tropical snappers and groupers: Biology and fisheries management","editor":[{"dropping-particle":"","family":"Polovina","given":"Jeffrey J.","non-dropping-particle":"","parse-names":false,"suffix":""},{"dropping-particle":"","family":"Ralston","given":"Stephen","non-dropping-particle":"","parse-names":false,"suffix":""}],"id":"ITEM-5","issued":{"date-parts":[["1987"]]},"page":"239-294","publisher":"Westview Press","publisher-place":"Boulder, Colorado","title":"Reproductive biology of the Lutjanidae: A review","type":"chapter"},"uris":["http://www.mendeley.com/documents/?uuid=5d936f9c-c2e8-45f6-94dd-72167eea9877"]},{"id":"ITEM-6","itemData":{"DOI":"10.3389/fmars.2017.00382","abstract":"© 2017 Williams, Wakefield, Newman, Vourey, Abascal, Halafihi, Kaltavara and Nicol. Deepwater tropical fisheries provide an important source of income and protein to Pacific and Indian Ocean coastal communities who are highly dependent on fish for food security. The development of quantitative assessments and management strategies for these deepwater fisheries has been hindered by insufficient biological and fisheries data. We examine the age-specific demography of the pygmy ruby snapper Etelis carbunculus, an important target species in tropical deepwater fisheries, across 90° of longitude and 20° of latitude in the Pacific and Indian Oceans. Our results show that growth of E. carbunculus varies significantly between oceans and sexes and across latitudes in both oceans. Estimates of natural and fishing mortality were similar between oceans, but higher for females than males in both oceans. Evidence of greater fishing pressure on females than males is likely due to the larger size-at-age of females compared to males, assuming that selectivity of the fishing gear is related directly to fish size. Sex ratios were significantly female biased in both oceans despite this species being gonochoristic, and maturity schedules were similar between sexes in the Pacific Ocean. This species exhibits a protracted spawning season from mid-spring to autumn (i.e., October to May) in the Pacific Ocean. These results represent the first estimates of age-specific demographic parameters for E. carbunculus, and provide the foundation for the development of the first species-specific assessment models and harvest strategies for the species. Future stock assessment models for E. carbunculus should consider sex-specific demographic parameters and spatial variation in demography. Our results reveal substantial differences in biology between E. carbunculus and the giant ruby snapper E. sp., a cryptic congeneric species, and thus contribute to greater clarity in managing fisheries that are dependent on these two species. Furthermore, the improved information on the life history of E. carbunculus contributes to the broader sustainable management and improved food security for deepwater snapper fisheries in the Indo-Pacific region.","author":[{"dropping-particle":"","family":"Williams","given":"Ashley J.","non-dropping-particle":"","parse-names":false,"suffix":""},{"dropping-particle":"","family":"Wakefield","given":"Corey B.","non-dropping-particle":"","parse-names":false,"suffix":""},{"dropping-particle":"","family":"Newman","given":"Stephen J.","non-dropping-particle":"","parse-names":false,"suffix":""},{"dropping-particle":"","family":"Vourey","given":"Elodie","non-dropping-particle":"","parse-names":false,"suffix":""},{"dropping-particle":"","family":"Abascal","given":"Francisco J.","non-dropping-particle":"","parse-names":false,"suffix":""},{"dropping-particle":"","family":"Halafihi","given":"Tuikolongahau","non-dropping-particle":"","parse-names":false,"suffix":""},{"dropping-particle":"","family":"Kaltavara","given":"Jeremie","non-dropping-particle":"","parse-names":false,"suffix":""},{"dropping-particle":"","family":"Nicol","given":"Simon J.","non-dropping-particle":"","parse-names":false,"suffix":""}],"container-title":"Frontiers in Marine Science","id":"ITEM-6","issue":"December","issued":{"date-parts":[["2017"]]},"title":"Oceanic, Latitudinal, and Sex-Specific Variation in Demography of a Tropical Deepwater Snapper across the Indo-Pacific Region","type":"article-journal","volume":"4"},"uris":["http://www.mendeley.com/documents/?uuid=99aeb754-cadd-4bbf-865f-fff2018c6d67"]}],"mendeley":{"formattedCitation":"(Grimes 1987, Mees 1993, Newman et al. 2000, Newman and Dunk 2002, Williams et al. 2017, Taylor et al. 2018)","plainTextFormattedCitation":"(Grimes 1987, Mees 1993, Newman et al. 2000, Newman and Dunk 2002, Williams et al. 2017, Taylor et al. 2018)","previouslyFormattedCitation":"(Grimes 1987, Mees 1993, Newman et al. 2000, Newman and Dunk 2002, Williams et al. 2017, Taylor et al. 2018)"},"properties":{"noteIndex":0},"schema":"https://github.com/citation-style-language/schema/raw/master/csl-citation.json"}</w:instrText>
      </w:r>
      <w:r w:rsidR="00BC087D">
        <w:rPr>
          <w:rFonts w:ascii="Times New Roman" w:hAnsi="Times New Roman" w:cs="Times New Roman"/>
          <w:sz w:val="24"/>
          <w:szCs w:val="24"/>
        </w:rPr>
        <w:fldChar w:fldCharType="separate"/>
      </w:r>
      <w:r w:rsidR="00C14E95" w:rsidRPr="00C14E95">
        <w:rPr>
          <w:rFonts w:ascii="Times New Roman" w:hAnsi="Times New Roman" w:cs="Times New Roman"/>
          <w:noProof/>
          <w:sz w:val="24"/>
          <w:szCs w:val="24"/>
        </w:rPr>
        <w:t>(Grimes 1987, Mees 1993, Newman et al. 2000, Newman and Dunk 2002, Williams et al. 2017, Taylor et al. 2018)</w:t>
      </w:r>
      <w:ins w:id="171" w:author="Stephen Scherrer" w:date="2019-06-12T15:48:00Z">
        <w:r w:rsidR="00BC087D">
          <w:rPr>
            <w:rFonts w:ascii="Times New Roman" w:hAnsi="Times New Roman" w:cs="Times New Roman"/>
            <w:sz w:val="24"/>
            <w:szCs w:val="24"/>
          </w:rPr>
          <w:fldChar w:fldCharType="end"/>
        </w:r>
      </w:ins>
      <w:r w:rsidR="00ED5F4C">
        <w:rPr>
          <w:rFonts w:ascii="Times New Roman" w:hAnsi="Times New Roman" w:cs="Times New Roman"/>
          <w:sz w:val="24"/>
          <w:szCs w:val="24"/>
        </w:rPr>
        <w:t xml:space="preserve">. </w:t>
      </w:r>
      <w:commentRangeEnd w:id="161"/>
      <w:r w:rsidR="0009097F">
        <w:rPr>
          <w:rStyle w:val="CommentReference"/>
        </w:rPr>
        <w:commentReference w:id="161"/>
      </w:r>
      <w:ins w:id="172" w:author="Stephen Scherrer" w:date="2019-06-12T15:40:00Z">
        <w:r w:rsidR="00BC087D">
          <w:rPr>
            <w:rFonts w:ascii="Times New Roman" w:hAnsi="Times New Roman" w:cs="Times New Roman"/>
            <w:sz w:val="24"/>
            <w:szCs w:val="24"/>
          </w:rPr>
          <w:t xml:space="preserve"> </w:t>
        </w:r>
      </w:ins>
      <w:r w:rsidR="007565FE">
        <w:rPr>
          <w:rFonts w:ascii="Times New Roman" w:hAnsi="Times New Roman" w:cs="Times New Roman"/>
          <w:sz w:val="24"/>
          <w:szCs w:val="24"/>
        </w:rPr>
        <w:t>E</w:t>
      </w:r>
      <w:r w:rsidR="00777395" w:rsidRPr="00046C8F">
        <w:rPr>
          <w:rFonts w:ascii="Times New Roman" w:hAnsi="Times New Roman" w:cs="Times New Roman"/>
          <w:sz w:val="24"/>
          <w:szCs w:val="24"/>
        </w:rPr>
        <w:t xml:space="preserve">stimations of growth parameters for </w:t>
      </w:r>
      <w:r w:rsidR="00777395" w:rsidRPr="00622A71">
        <w:rPr>
          <w:rFonts w:ascii="Times New Roman" w:hAnsi="Times New Roman" w:cs="Times New Roman"/>
          <w:i/>
          <w:sz w:val="24"/>
          <w:szCs w:val="24"/>
        </w:rPr>
        <w:t>P. filamentosus</w:t>
      </w:r>
      <w:r w:rsidR="00777395" w:rsidRPr="00046C8F">
        <w:rPr>
          <w:rFonts w:ascii="Times New Roman" w:hAnsi="Times New Roman" w:cs="Times New Roman"/>
          <w:sz w:val="24"/>
          <w:szCs w:val="24"/>
        </w:rPr>
        <w:t xml:space="preserve"> in the Central Pacific</w:t>
      </w:r>
      <w:r w:rsidR="007565FE">
        <w:rPr>
          <w:rFonts w:ascii="Times New Roman" w:hAnsi="Times New Roman" w:cs="Times New Roman"/>
          <w:sz w:val="24"/>
          <w:szCs w:val="24"/>
        </w:rPr>
        <w:t xml:space="preserve"> </w:t>
      </w:r>
      <w:ins w:id="173" w:author="Stephen Scherrer" w:date="2019-06-12T14:17:00Z">
        <w:r w:rsidR="008A1E38">
          <w:rPr>
            <w:rFonts w:ascii="Times New Roman" w:hAnsi="Times New Roman" w:cs="Times New Roman"/>
            <w:sz w:val="24"/>
            <w:szCs w:val="24"/>
          </w:rPr>
          <w:t xml:space="preserve">have been historically </w:t>
        </w:r>
      </w:ins>
      <w:r w:rsidR="00ED5F4C">
        <w:rPr>
          <w:rFonts w:ascii="Times New Roman" w:hAnsi="Times New Roman" w:cs="Times New Roman"/>
          <w:sz w:val="24"/>
          <w:szCs w:val="24"/>
        </w:rPr>
        <w:t>sex agnostic</w:t>
      </w:r>
      <w:r w:rsidR="007565FE">
        <w:rPr>
          <w:rFonts w:ascii="Times New Roman" w:hAnsi="Times New Roman" w:cs="Times New Roman"/>
          <w:sz w:val="24"/>
          <w:szCs w:val="24"/>
        </w:rPr>
        <w:t xml:space="preserve"> and method</w:t>
      </w:r>
      <w:ins w:id="174" w:author="Stephen Scherrer" w:date="2019-06-12T14:17:00Z">
        <w:r w:rsidR="008A1E38">
          <w:rPr>
            <w:rFonts w:ascii="Times New Roman" w:hAnsi="Times New Roman" w:cs="Times New Roman"/>
            <w:sz w:val="24"/>
            <w:szCs w:val="24"/>
          </w:rPr>
          <w:t>s</w:t>
        </w:r>
      </w:ins>
      <w:r w:rsidR="007565FE">
        <w:rPr>
          <w:rFonts w:ascii="Times New Roman" w:hAnsi="Times New Roman" w:cs="Times New Roman"/>
          <w:sz w:val="24"/>
          <w:szCs w:val="24"/>
        </w:rPr>
        <w:t xml:space="preserve"> for non-invasive sexing of this species was unknown until recently (</w:t>
      </w:r>
      <w:proofErr w:type="spellStart"/>
      <w:r w:rsidR="007565FE">
        <w:rPr>
          <w:rFonts w:ascii="Times New Roman" w:hAnsi="Times New Roman" w:cs="Times New Roman"/>
          <w:sz w:val="24"/>
          <w:szCs w:val="24"/>
        </w:rPr>
        <w:t>Luers</w:t>
      </w:r>
      <w:proofErr w:type="spellEnd"/>
      <w:r w:rsidR="007565FE">
        <w:rPr>
          <w:rFonts w:ascii="Times New Roman" w:hAnsi="Times New Roman" w:cs="Times New Roman"/>
          <w:sz w:val="24"/>
          <w:szCs w:val="24"/>
        </w:rPr>
        <w:t xml:space="preserve"> et al. 2017).</w:t>
      </w:r>
      <w:ins w:id="175" w:author="Stephen Scherrer" w:date="2019-06-12T15:38:00Z">
        <w:r w:rsidR="00BC087D">
          <w:rPr>
            <w:rFonts w:ascii="Times New Roman" w:hAnsi="Times New Roman" w:cs="Times New Roman"/>
            <w:sz w:val="24"/>
            <w:szCs w:val="24"/>
          </w:rPr>
          <w:t xml:space="preserve"> </w:t>
        </w:r>
      </w:ins>
      <w:del w:id="176" w:author="Stephen Scherrer" w:date="2019-06-12T15:39:00Z">
        <w:r w:rsidR="007565FE" w:rsidDel="00BC087D">
          <w:rPr>
            <w:rFonts w:ascii="Times New Roman" w:hAnsi="Times New Roman" w:cs="Times New Roman"/>
            <w:sz w:val="24"/>
            <w:szCs w:val="24"/>
          </w:rPr>
          <w:delText xml:space="preserve"> </w:delText>
        </w:r>
      </w:del>
      <w:commentRangeStart w:id="177"/>
      <w:r w:rsidR="00ED5F4C">
        <w:rPr>
          <w:rFonts w:ascii="Times New Roman" w:hAnsi="Times New Roman" w:cs="Times New Roman"/>
          <w:sz w:val="24"/>
          <w:szCs w:val="24"/>
        </w:rPr>
        <w:t>If</w:t>
      </w:r>
      <w:r w:rsidR="00E8463B">
        <w:rPr>
          <w:rFonts w:ascii="Times New Roman" w:hAnsi="Times New Roman" w:cs="Times New Roman"/>
          <w:sz w:val="24"/>
          <w:szCs w:val="24"/>
        </w:rPr>
        <w:t xml:space="preserve"> one </w:t>
      </w:r>
      <w:r w:rsidR="008B4D93">
        <w:rPr>
          <w:rFonts w:ascii="Times New Roman" w:hAnsi="Times New Roman" w:cs="Times New Roman"/>
          <w:sz w:val="24"/>
          <w:szCs w:val="24"/>
        </w:rPr>
        <w:t>sex</w:t>
      </w:r>
      <w:r w:rsidR="00E8463B">
        <w:rPr>
          <w:rFonts w:ascii="Times New Roman" w:hAnsi="Times New Roman" w:cs="Times New Roman"/>
          <w:sz w:val="24"/>
          <w:szCs w:val="24"/>
        </w:rPr>
        <w:t xml:space="preserve"> attains a greater asymptotic length than the other, that sex is likely to be over represented in the largest size classes relative to the total population. At sizes where the sex ratio of individuals is similar to the sex ratio of the total sampled population, averaging of model parameters </w:t>
      </w:r>
      <w:r w:rsidR="00E3548C">
        <w:rPr>
          <w:rFonts w:ascii="Times New Roman" w:hAnsi="Times New Roman" w:cs="Times New Roman"/>
          <w:sz w:val="24"/>
          <w:szCs w:val="24"/>
        </w:rPr>
        <w:t xml:space="preserve">between sexes </w:t>
      </w:r>
      <w:r w:rsidR="00E8463B">
        <w:rPr>
          <w:rFonts w:ascii="Times New Roman" w:hAnsi="Times New Roman" w:cs="Times New Roman"/>
          <w:sz w:val="24"/>
          <w:szCs w:val="24"/>
        </w:rPr>
        <w:t xml:space="preserve">results </w:t>
      </w:r>
      <w:r w:rsidR="00E3548C">
        <w:rPr>
          <w:rFonts w:ascii="Times New Roman" w:hAnsi="Times New Roman" w:cs="Times New Roman"/>
          <w:sz w:val="24"/>
          <w:szCs w:val="24"/>
        </w:rPr>
        <w:t>in</w:t>
      </w:r>
      <w:r w:rsidR="00E8463B">
        <w:rPr>
          <w:rFonts w:ascii="Times New Roman" w:hAnsi="Times New Roman" w:cs="Times New Roman"/>
          <w:sz w:val="24"/>
          <w:szCs w:val="24"/>
        </w:rPr>
        <w:t xml:space="preserve"> excess model deviation. </w:t>
      </w:r>
      <w:commentRangeEnd w:id="177"/>
      <w:r w:rsidR="00033AB3">
        <w:rPr>
          <w:rStyle w:val="CommentReference"/>
        </w:rPr>
        <w:commentReference w:id="177"/>
      </w:r>
      <w:r w:rsidR="00E8463B">
        <w:rPr>
          <w:rFonts w:ascii="Times New Roman" w:hAnsi="Times New Roman" w:cs="Times New Roman"/>
          <w:sz w:val="24"/>
          <w:szCs w:val="24"/>
        </w:rPr>
        <w:t xml:space="preserve">However, </w:t>
      </w:r>
      <w:commentRangeStart w:id="178"/>
      <w:r w:rsidR="008576D6">
        <w:rPr>
          <w:rFonts w:ascii="Times New Roman" w:hAnsi="Times New Roman" w:cs="Times New Roman"/>
          <w:sz w:val="24"/>
          <w:szCs w:val="24"/>
        </w:rPr>
        <w:t xml:space="preserve">for the largest sizes </w:t>
      </w:r>
      <w:r w:rsidR="00E3548C">
        <w:rPr>
          <w:rFonts w:ascii="Times New Roman" w:hAnsi="Times New Roman" w:cs="Times New Roman"/>
          <w:sz w:val="24"/>
          <w:szCs w:val="24"/>
        </w:rPr>
        <w:t>where</w:t>
      </w:r>
      <w:r w:rsidR="00E8463B" w:rsidRPr="00046C8F">
        <w:rPr>
          <w:rFonts w:ascii="Times New Roman" w:hAnsi="Times New Roman" w:cs="Times New Roman"/>
          <w:sz w:val="24"/>
          <w:szCs w:val="24"/>
        </w:rPr>
        <w:t xml:space="preserve"> sex ratio</w:t>
      </w:r>
      <w:r w:rsidR="008576D6">
        <w:rPr>
          <w:rFonts w:ascii="Times New Roman" w:hAnsi="Times New Roman" w:cs="Times New Roman"/>
          <w:sz w:val="24"/>
          <w:szCs w:val="24"/>
        </w:rPr>
        <w:t>s</w:t>
      </w:r>
      <w:r w:rsidR="00E8463B" w:rsidRPr="00046C8F">
        <w:rPr>
          <w:rFonts w:ascii="Times New Roman" w:hAnsi="Times New Roman" w:cs="Times New Roman"/>
          <w:sz w:val="24"/>
          <w:szCs w:val="24"/>
        </w:rPr>
        <w:t xml:space="preserve"> </w:t>
      </w:r>
      <w:commentRangeEnd w:id="178"/>
      <w:r w:rsidR="003722A2">
        <w:rPr>
          <w:rStyle w:val="CommentReference"/>
        </w:rPr>
        <w:commentReference w:id="178"/>
      </w:r>
      <w:r w:rsidR="008576D6">
        <w:rPr>
          <w:rFonts w:ascii="Times New Roman" w:hAnsi="Times New Roman" w:cs="Times New Roman"/>
          <w:sz w:val="24"/>
          <w:szCs w:val="24"/>
        </w:rPr>
        <w:t xml:space="preserve">are </w:t>
      </w:r>
      <w:r w:rsidR="00E8463B" w:rsidRPr="00046C8F">
        <w:rPr>
          <w:rFonts w:ascii="Times New Roman" w:hAnsi="Times New Roman" w:cs="Times New Roman"/>
          <w:sz w:val="24"/>
          <w:szCs w:val="24"/>
        </w:rPr>
        <w:t xml:space="preserve">not representative of </w:t>
      </w:r>
      <w:r w:rsidR="00E8463B">
        <w:rPr>
          <w:rFonts w:ascii="Times New Roman" w:hAnsi="Times New Roman" w:cs="Times New Roman"/>
          <w:sz w:val="24"/>
          <w:szCs w:val="24"/>
        </w:rPr>
        <w:t xml:space="preserve">the population as a </w:t>
      </w:r>
      <w:proofErr w:type="gramStart"/>
      <w:r w:rsidR="00E8463B">
        <w:rPr>
          <w:rFonts w:ascii="Times New Roman" w:hAnsi="Times New Roman" w:cs="Times New Roman"/>
          <w:sz w:val="24"/>
          <w:szCs w:val="24"/>
        </w:rPr>
        <w:t xml:space="preserve">whole, </w:t>
      </w:r>
      <w:r w:rsidR="00E8463B" w:rsidRPr="00046C8F">
        <w:rPr>
          <w:rFonts w:ascii="Times New Roman" w:hAnsi="Times New Roman" w:cs="Times New Roman"/>
          <w:sz w:val="24"/>
          <w:szCs w:val="24"/>
        </w:rPr>
        <w:t>estimated growth parameters</w:t>
      </w:r>
      <w:proofErr w:type="gramEnd"/>
      <w:r w:rsidR="00E8463B" w:rsidRPr="00046C8F">
        <w:rPr>
          <w:rFonts w:ascii="Times New Roman" w:hAnsi="Times New Roman" w:cs="Times New Roman"/>
          <w:sz w:val="24"/>
          <w:szCs w:val="24"/>
        </w:rPr>
        <w:t xml:space="preserve"> </w:t>
      </w:r>
      <w:r w:rsidR="008576D6">
        <w:rPr>
          <w:rFonts w:ascii="Times New Roman" w:hAnsi="Times New Roman" w:cs="Times New Roman"/>
          <w:sz w:val="24"/>
          <w:szCs w:val="24"/>
        </w:rPr>
        <w:t xml:space="preserve">represent an </w:t>
      </w:r>
      <w:r w:rsidR="00E8463B">
        <w:rPr>
          <w:rFonts w:ascii="Times New Roman" w:hAnsi="Times New Roman" w:cs="Times New Roman"/>
          <w:sz w:val="24"/>
          <w:szCs w:val="24"/>
        </w:rPr>
        <w:t>averag</w:t>
      </w:r>
      <w:r w:rsidR="008576D6">
        <w:rPr>
          <w:rFonts w:ascii="Times New Roman" w:hAnsi="Times New Roman" w:cs="Times New Roman"/>
          <w:sz w:val="24"/>
          <w:szCs w:val="24"/>
        </w:rPr>
        <w:t>e of</w:t>
      </w:r>
      <w:r w:rsidR="00E8463B">
        <w:rPr>
          <w:rFonts w:ascii="Times New Roman" w:hAnsi="Times New Roman" w:cs="Times New Roman"/>
          <w:sz w:val="24"/>
          <w:szCs w:val="24"/>
        </w:rPr>
        <w:t xml:space="preserve"> </w:t>
      </w:r>
      <w:r w:rsidR="008576D6">
        <w:rPr>
          <w:rFonts w:ascii="Times New Roman" w:hAnsi="Times New Roman" w:cs="Times New Roman"/>
          <w:sz w:val="24"/>
          <w:szCs w:val="24"/>
        </w:rPr>
        <w:t>both</w:t>
      </w:r>
      <w:r w:rsidR="00E8463B">
        <w:rPr>
          <w:rFonts w:ascii="Times New Roman" w:hAnsi="Times New Roman" w:cs="Times New Roman"/>
          <w:sz w:val="24"/>
          <w:szCs w:val="24"/>
        </w:rPr>
        <w:t xml:space="preserve"> sexes </w:t>
      </w:r>
      <w:r w:rsidR="00E3548C">
        <w:rPr>
          <w:rFonts w:ascii="Times New Roman" w:hAnsi="Times New Roman" w:cs="Times New Roman"/>
          <w:sz w:val="24"/>
          <w:szCs w:val="24"/>
        </w:rPr>
        <w:t xml:space="preserve">and </w:t>
      </w:r>
      <w:r w:rsidR="00E8463B" w:rsidRPr="00046C8F">
        <w:rPr>
          <w:rFonts w:ascii="Times New Roman" w:hAnsi="Times New Roman" w:cs="Times New Roman"/>
          <w:sz w:val="24"/>
          <w:szCs w:val="24"/>
        </w:rPr>
        <w:t>will underestimate recapture lengths for</w:t>
      </w:r>
      <w:r w:rsidR="00E8463B">
        <w:rPr>
          <w:rFonts w:ascii="Times New Roman" w:hAnsi="Times New Roman" w:cs="Times New Roman"/>
          <w:sz w:val="24"/>
          <w:szCs w:val="24"/>
        </w:rPr>
        <w:t xml:space="preserve"> largest individuals from one sex while overestimating the recapture length of the largest individuals of the other</w:t>
      </w:r>
      <w:r w:rsidR="00E8463B" w:rsidRPr="00046C8F">
        <w:rPr>
          <w:rFonts w:ascii="Times New Roman" w:hAnsi="Times New Roman" w:cs="Times New Roman"/>
          <w:sz w:val="24"/>
          <w:szCs w:val="24"/>
        </w:rPr>
        <w:t>.</w:t>
      </w:r>
      <w:r w:rsidR="00ED5F4C">
        <w:rPr>
          <w:rFonts w:ascii="Times New Roman" w:hAnsi="Times New Roman" w:cs="Times New Roman"/>
          <w:sz w:val="24"/>
          <w:szCs w:val="24"/>
        </w:rPr>
        <w:t xml:space="preserve"> </w:t>
      </w:r>
    </w:p>
    <w:p w14:paraId="1CD09FF6" w14:textId="1C0BBF2B" w:rsidR="008C372D" w:rsidRPr="00046C8F" w:rsidRDefault="00777395" w:rsidP="00777395">
      <w:pPr>
        <w:spacing w:line="480" w:lineRule="auto"/>
        <w:rPr>
          <w:rFonts w:ascii="Times New Roman" w:hAnsi="Times New Roman" w:cs="Times New Roman"/>
          <w:sz w:val="24"/>
          <w:szCs w:val="24"/>
        </w:rPr>
      </w:pPr>
      <w:r w:rsidRPr="00046C8F">
        <w:rPr>
          <w:rFonts w:ascii="Times New Roman" w:hAnsi="Times New Roman" w:cs="Times New Roman"/>
          <w:i/>
          <w:sz w:val="24"/>
          <w:szCs w:val="24"/>
        </w:rPr>
        <w:tab/>
      </w:r>
      <w:r w:rsidR="00ED5F4C">
        <w:rPr>
          <w:rFonts w:ascii="Times New Roman" w:hAnsi="Times New Roman" w:cs="Times New Roman"/>
          <w:sz w:val="24"/>
          <w:szCs w:val="24"/>
        </w:rPr>
        <w:t>A</w:t>
      </w:r>
      <w:r w:rsidR="00ED5F4C" w:rsidRPr="00046C8F">
        <w:rPr>
          <w:rFonts w:ascii="Times New Roman" w:hAnsi="Times New Roman" w:cs="Times New Roman"/>
          <w:sz w:val="24"/>
          <w:szCs w:val="24"/>
        </w:rPr>
        <w:t>ccurate estimates of von Bertalanffy growth parameters are</w:t>
      </w:r>
      <w:r w:rsidR="00ED5F4C">
        <w:rPr>
          <w:rFonts w:ascii="Times New Roman" w:hAnsi="Times New Roman" w:cs="Times New Roman"/>
          <w:sz w:val="24"/>
          <w:szCs w:val="24"/>
        </w:rPr>
        <w:t xml:space="preserve"> very </w:t>
      </w:r>
      <w:r w:rsidR="00ED5F4C" w:rsidRPr="00046C8F">
        <w:rPr>
          <w:rFonts w:ascii="Times New Roman" w:hAnsi="Times New Roman" w:cs="Times New Roman"/>
          <w:sz w:val="24"/>
          <w:szCs w:val="24"/>
        </w:rPr>
        <w:t>importa</w:t>
      </w:r>
      <w:r w:rsidR="00ED5F4C">
        <w:rPr>
          <w:rFonts w:ascii="Times New Roman" w:hAnsi="Times New Roman" w:cs="Times New Roman"/>
          <w:sz w:val="24"/>
          <w:szCs w:val="24"/>
        </w:rPr>
        <w:t>nt for management.</w:t>
      </w:r>
      <w:r w:rsidR="00A27B2A">
        <w:rPr>
          <w:rFonts w:ascii="Times New Roman" w:hAnsi="Times New Roman" w:cs="Times New Roman"/>
          <w:sz w:val="24"/>
          <w:szCs w:val="24"/>
        </w:rPr>
        <w:t xml:space="preserve"> </w:t>
      </w:r>
      <w:r>
        <w:rPr>
          <w:rFonts w:ascii="Times New Roman" w:hAnsi="Times New Roman" w:cs="Times New Roman"/>
          <w:sz w:val="24"/>
          <w:szCs w:val="24"/>
        </w:rPr>
        <w:t>G</w:t>
      </w:r>
      <w:r w:rsidRPr="00046C8F">
        <w:rPr>
          <w:rFonts w:ascii="Times New Roman" w:hAnsi="Times New Roman" w:cs="Times New Roman"/>
          <w:sz w:val="24"/>
          <w:szCs w:val="24"/>
        </w:rPr>
        <w:t>rowth parameters are often used directly or indirectly in stock assessment and fisheries management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{"citationItems":[{"id":"ITEM-1","itemData":{"author":[{"dropping-particle":"","family":"Haight","given":"Wayne R.","non-dropping-particle":"","parse-names":false,"suffix":""},{"dropping-particle":"","family":"Kobayashi","given":"Donald R.","non-dropping-particle":"","parse-names":false,"suffix":""},{"dropping-particle":"","family":"Kawamoto","given":"Kurt E.","non-dropping-particle":"","parse-names":false,"suffix":""}],"container-title":"Marine Fisheries Review","id":"ITEM-1","issue":"2","issued":{"date-parts":[["1993"]]},"page":"20-27","title":"Biology and Management of Deepwater Snappers of the Hawaiian Archipelago","type":"article-journal","volume":"55"},"uris":["http://www.mendeley.com/documents/?uuid=9aa434fa-c774-4a63-b5c6-4f4f8ac26105"]},{"id":"ITEM-2","itemData":{"author":[{"dropping-particle":"","family":"Polovina","given":"J J","non-dropping-particle":"","parse-names":false,"suffix":""},{"dropping-particle":"","family":"Ralston","given":"S","non-dropping-particle":"","parse-names":false,"suffix":""},{"dropping-particle":"","family":"Ralston","given":"S","non-dropping-particle":"","parse-names":false,"suffix":""}],"container-title":"Tropical snappers and groupers: Biology and fisheries management","id":"ITEM-2","issued":{"date-parts":[["1987"]]},"page":"505-532","title":"Assessment and management of deepwater bottom fishes in Hawaii and the Marianas","type":"article-journal"},"uris":["http://www.mendeley.com/documents/?uuid=83994c76-884d-4e9c-b16e-a610ac8e71c0"]}],"mendeley":{"formattedCitation":"(Polovina et al. 1987, Haight et al. 1993)","plainTextFormattedCitation":"(Polovina et al. 1987, Haight et al. 1993)","previouslyFormattedCitation":"(Polovina et al. 1987, Haight et al. 1993)"},"properties":{"noteIndex":0},"schema":"https://github.com/citation-style-language/schema/raw/master/csl-citation.json"}</w:instrText>
      </w:r>
      <w:r>
        <w:rPr>
          <w:rFonts w:ascii="Times New Roman" w:hAnsi="Times New Roman" w:cs="Times New Roman"/>
          <w:sz w:val="24"/>
          <w:szCs w:val="24"/>
        </w:rPr>
        <w:fldChar w:fldCharType="separate"/>
      </w:r>
      <w:r w:rsidRPr="00DC38CD">
        <w:rPr>
          <w:rFonts w:ascii="Times New Roman" w:hAnsi="Times New Roman" w:cs="Times New Roman"/>
          <w:noProof/>
          <w:sz w:val="24"/>
          <w:szCs w:val="24"/>
        </w:rPr>
        <w:t>(Polovina et al. 1987, Haight et al. 1993)</w:t>
      </w:r>
      <w:r>
        <w:rPr>
          <w:rFonts w:ascii="Times New Roman" w:hAnsi="Times New Roman" w:cs="Times New Roman"/>
          <w:sz w:val="24"/>
          <w:szCs w:val="24"/>
        </w:rPr>
        <w:fldChar w:fldCharType="end"/>
      </w:r>
      <w:r w:rsidRPr="00046C8F">
        <w:rPr>
          <w:rFonts w:ascii="Times New Roman" w:hAnsi="Times New Roman" w:cs="Times New Roman"/>
          <w:sz w:val="24"/>
          <w:szCs w:val="24"/>
        </w:rPr>
        <w:t xml:space="preserve">. These efforts are sensitive to both growth parameters and the model used to estimate those parameters. </w:t>
      </w:r>
      <w:commentRangeStart w:id="179"/>
      <w:commentRangeStart w:id="180"/>
      <w:r w:rsidRPr="00046C8F">
        <w:rPr>
          <w:rFonts w:ascii="Times New Roman" w:hAnsi="Times New Roman" w:cs="Times New Roman"/>
          <w:sz w:val="24"/>
          <w:szCs w:val="24"/>
        </w:rPr>
        <w:t xml:space="preserve">For example, the rate of instantaneous natural mortality </w:t>
      </w:r>
      <w:r w:rsidRPr="00046C8F">
        <w:rPr>
          <w:rFonts w:ascii="Times New Roman" w:hAnsi="Times New Roman" w:cs="Times New Roman"/>
          <w:i/>
          <w:sz w:val="24"/>
          <w:szCs w:val="24"/>
        </w:rPr>
        <w:t>M</w:t>
      </w:r>
      <w:r w:rsidRPr="00046C8F">
        <w:rPr>
          <w:rFonts w:ascii="Times New Roman" w:hAnsi="Times New Roman" w:cs="Times New Roman"/>
          <w:sz w:val="24"/>
          <w:szCs w:val="24"/>
        </w:rPr>
        <w:t xml:space="preserve"> is a value of interest often inferred using empirical </w:t>
      </w:r>
      <w:r w:rsidRPr="00046C8F">
        <w:rPr>
          <w:rFonts w:ascii="Times New Roman" w:hAnsi="Times New Roman" w:cs="Times New Roman"/>
          <w:sz w:val="24"/>
          <w:szCs w:val="24"/>
        </w:rPr>
        <w:lastRenderedPageBreak/>
        <w:t xml:space="preserve">relationships between </w:t>
      </w:r>
      <w:r w:rsidRPr="00046C8F">
        <w:rPr>
          <w:rFonts w:ascii="Times New Roman" w:hAnsi="Times New Roman" w:cs="Times New Roman"/>
          <w:i/>
          <w:sz w:val="24"/>
          <w:szCs w:val="24"/>
        </w:rPr>
        <w:t>M</w:t>
      </w:r>
      <w:r w:rsidRPr="00046C8F">
        <w:rPr>
          <w:rFonts w:ascii="Times New Roman" w:hAnsi="Times New Roman" w:cs="Times New Roman"/>
          <w:sz w:val="24"/>
          <w:szCs w:val="24"/>
        </w:rPr>
        <w:t xml:space="preserve"> and </w:t>
      </w:r>
      <m:oMath>
        <m:r>
          <w:rPr>
            <w:rFonts w:ascii="Cambria Math" w:hAnsi="Cambria Math" w:cs="Times New Roman"/>
            <w:sz w:val="24"/>
            <w:szCs w:val="24"/>
          </w:rPr>
          <m:t>K</m:t>
        </m:r>
      </m:oMath>
      <w:r w:rsidRPr="00046C8F">
        <w:rPr>
          <w:rFonts w:ascii="Times New Roman" w:hAnsi="Times New Roman" w:cs="Times New Roman"/>
          <w:sz w:val="24"/>
          <w:szCs w:val="24"/>
        </w:rPr>
        <w:t xml:space="preserve">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{"citationItems":[{"id":"ITEM-1","itemData":{"DOI":"10.1139/f95-233","ISBN":"0706652X (ISSN)","ISSN":"0706-652X","PMID":"438","abstract":"The Beverton and Holt invariants are three special relations among life history parameters: Mxm = C1, M/K = C2, and L(xm)/Linf = C3, where M is the instantaneous natural mortality rate per individual, xm is age at maturity, K is the von Bertalanffy growth coefficient, L(xm) is length at maturity, Linf is asymptotic length, and C1, C2, and C3 are constants. In this study the Beverton and Holt invariants were obtained from maximization of the fecundity function that optimizes the trade-off between survival and fecundity; this approach applies conventional fishery models and provides estimates of the constants C1, C2, and C3. These estimates can be compared with the estimates obtained by regression of 1/M on xm, M on K, and L(xm) on Linf across species and across populations within species. The values of the constants obtained from regression across species agree closely with the theoretical values of the constants. In fishery assessments, natural mortality is often approximated using growth parameters, and the analyses reported here indicate that the relations are not just statistical relations, but rather result from fundamental ecological relations among the parameters.","author":[{"dropping-particle":"","family":"Jensen","given":"A L","non-dropping-particle":"","parse-names":false,"suffix":""}],"container-title":"Canadian Journal of Fisheries and Aquatic Sciences","id":"ITEM-1","issue":"4","issued":{"date-parts":[["1996"]]},"page":"820-822","title":"Beverton and Holt life history invariants result from optimal trade-off of reproduction and survival","type":"article-journal","volume":"53"},"uris":["http://www.mendeley.com/documents/?uuid=8253f551-fc14-4ca1-8468-f10fe3cf63af"]},{"id":"ITEM-2","itemData":{"ISBN":"0813371791","author":[{"dropping-particle":"","family":"Ralston","given":"Stephen Van Dyke","non-dropping-particle":"","parse-names":false,"suffix":""}],"container-title":"Tropical snappers and groupers: biology and fisheries management","id":"ITEM-2","issued":{"date-parts":[["1987"]]},"page":"375-404","title":"Mortality rates of snappers and groupers","type":"article-journal"},"uris":["http://www.mendeley.com/documents/?uuid=2843495d-fe05-4b5a-a22f-ceca9103ccff"]},{"id":"ITEM-3","itemData":{"DOI":"10.1002/eap.1606","ISBN":"4955139574","ISSN":"19395582","PMID":"28199780","abstract":"Introduction: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DULCIS.","author":[{"dropping-particle":"","family":"Thorson","given":"James T.","non-dropping-particle":"","parse-names":false,"suffix":""},{"dropping-particle":"","family":"Munch","given":"Stephan B.","non-dropping-particle":"","parse-names":false,"suffix":""},{"dropping-particle":"","family":"Cope","given":"Jason M.","non-dropping-particle":"","parse-names":false,"suffix":""},{"dropping-particle":"","family":"Gao","given":"Jin","non-dropping-particle":"","parse-names":false,"suffix":""}],"container-title":"Ecological Applications","id":"ITEM-3","issue":"8","issued":{"date-parts":[["2017"]]},"page":"2262-2276","title":"Predicting life history parameters for all fishes worldwide","type":"article-journal","volume":"27"},"uris":["http://www.mendeley.com/documents/?uuid=845885c7-5234-4192-bc32-b7d1e006fd3a"]}],"mendeley":{"formattedCitation":"(Ralston 1987, Jensen 1996, Thorson et al. 2017)","plainTextFormattedCitation":"(Ralston 1987, Jensen 1996, Thorson et al. 2017)","previouslyFormattedCitation":"(Ralston 1987, Jensen 1996, Thorson et al. 2017)"},"properties":{"noteIndex":0},"schema":"https://github.com/citation-style-language/schema/raw/master/csl-citation.json"}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(Ralston 1987, Jensen 1996, Thorson et al. 2017)</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Underestimating </w:t>
      </w:r>
      <m:oMath>
        <m:r>
          <w:rPr>
            <w:rFonts w:ascii="Cambria Math" w:hAnsi="Cambria Math" w:cs="Times New Roman"/>
            <w:sz w:val="24"/>
            <w:szCs w:val="24"/>
          </w:rPr>
          <m:t>K</m:t>
        </m:r>
      </m:oMath>
      <w:r w:rsidRPr="00046C8F">
        <w:rPr>
          <w:rFonts w:ascii="Times New Roman" w:hAnsi="Times New Roman" w:cs="Times New Roman"/>
          <w:sz w:val="24"/>
          <w:szCs w:val="24"/>
        </w:rPr>
        <w:t xml:space="preserve"> will underestimate </w:t>
      </w:r>
      <w:r w:rsidRPr="00046C8F">
        <w:rPr>
          <w:rFonts w:ascii="Times New Roman" w:hAnsi="Times New Roman" w:cs="Times New Roman"/>
          <w:i/>
          <w:sz w:val="24"/>
          <w:szCs w:val="24"/>
        </w:rPr>
        <w:t>M</w:t>
      </w:r>
      <w:r w:rsidRPr="00046C8F">
        <w:rPr>
          <w:rFonts w:ascii="Times New Roman" w:hAnsi="Times New Roman" w:cs="Times New Roman"/>
          <w:sz w:val="24"/>
          <w:szCs w:val="24"/>
        </w:rPr>
        <w:t>, characterizing a stock as less productive than it actually is</w:t>
      </w:r>
      <w:r w:rsidR="00ED5F4C">
        <w:rPr>
          <w:rFonts w:ascii="Times New Roman" w:hAnsi="Times New Roman" w:cs="Times New Roman"/>
          <w:sz w:val="24"/>
          <w:szCs w:val="24"/>
        </w:rPr>
        <w:t xml:space="preserve"> while overestimating K will overestimate M</w:t>
      </w:r>
      <w:commentRangeEnd w:id="179"/>
      <w:r w:rsidR="004D1662">
        <w:rPr>
          <w:rStyle w:val="CommentReference"/>
        </w:rPr>
        <w:commentReference w:id="179"/>
      </w:r>
      <w:commentRangeEnd w:id="180"/>
      <w:r w:rsidR="008A1E38">
        <w:rPr>
          <w:rStyle w:val="CommentReference"/>
        </w:rPr>
        <w:commentReference w:id="180"/>
      </w:r>
      <w:r w:rsidRPr="00046C8F">
        <w:rPr>
          <w:rFonts w:ascii="Times New Roman" w:hAnsi="Times New Roman" w:cs="Times New Roman"/>
          <w:sz w:val="24"/>
          <w:szCs w:val="24"/>
        </w:rPr>
        <w:t xml:space="preserve">. If the management regime is linked to such a flawed estimate of stock productivity, then the stock is likely to be mismanaged and under </w:t>
      </w:r>
      <w:r w:rsidR="00ED5F4C">
        <w:rPr>
          <w:rFonts w:ascii="Times New Roman" w:hAnsi="Times New Roman" w:cs="Times New Roman"/>
          <w:sz w:val="24"/>
          <w:szCs w:val="24"/>
        </w:rPr>
        <w:t xml:space="preserve">or over </w:t>
      </w:r>
      <w:r w:rsidRPr="00046C8F">
        <w:rPr>
          <w:rFonts w:ascii="Times New Roman" w:hAnsi="Times New Roman" w:cs="Times New Roman"/>
          <w:sz w:val="24"/>
          <w:szCs w:val="24"/>
        </w:rPr>
        <w:t>harvested</w:t>
      </w:r>
      <w:r w:rsidR="00ED5F4C">
        <w:rPr>
          <w:rFonts w:ascii="Times New Roman" w:hAnsi="Times New Roman" w:cs="Times New Roman"/>
          <w:sz w:val="24"/>
          <w:szCs w:val="24"/>
        </w:rPr>
        <w:t>, respectively, relative</w:t>
      </w:r>
      <w:r w:rsidRPr="00046C8F">
        <w:rPr>
          <w:rFonts w:ascii="Times New Roman" w:hAnsi="Times New Roman" w:cs="Times New Roman"/>
          <w:sz w:val="24"/>
          <w:szCs w:val="24"/>
        </w:rPr>
        <w:t xml:space="preserve"> to its true biological potential. </w:t>
      </w:r>
      <w:r w:rsidR="008C372D" w:rsidRPr="00046C8F">
        <w:rPr>
          <w:rFonts w:ascii="Times New Roman" w:hAnsi="Times New Roman" w:cs="Times New Roman"/>
          <w:sz w:val="24"/>
          <w:szCs w:val="24"/>
        </w:rPr>
        <w:t xml:space="preserve">Future work to refine growth estimates for </w:t>
      </w:r>
      <w:r w:rsidR="008C372D" w:rsidRPr="00622A71">
        <w:rPr>
          <w:rFonts w:ascii="Times New Roman" w:hAnsi="Times New Roman" w:cs="Times New Roman"/>
          <w:i/>
          <w:sz w:val="24"/>
          <w:szCs w:val="24"/>
        </w:rPr>
        <w:t>P. filamentosus</w:t>
      </w:r>
      <w:r w:rsidR="008C372D" w:rsidRPr="00046C8F">
        <w:rPr>
          <w:rFonts w:ascii="Times New Roman" w:hAnsi="Times New Roman" w:cs="Times New Roman"/>
          <w:sz w:val="24"/>
          <w:szCs w:val="24"/>
        </w:rPr>
        <w:t xml:space="preserve"> should consider that growth trajectories may differ between males and females.</w:t>
      </w:r>
    </w:p>
    <w:p w14:paraId="0A955AD1" w14:textId="77777777" w:rsidR="008C372D" w:rsidRPr="00046C8F" w:rsidRDefault="008C372D" w:rsidP="008C372D">
      <w:pPr>
        <w:spacing w:line="480" w:lineRule="auto"/>
        <w:outlineLvl w:val="0"/>
        <w:rPr>
          <w:rFonts w:ascii="Times New Roman" w:hAnsi="Times New Roman" w:cs="Times New Roman"/>
          <w:b/>
          <w:i/>
          <w:sz w:val="24"/>
          <w:szCs w:val="24"/>
        </w:rPr>
      </w:pPr>
    </w:p>
    <w:p w14:paraId="1EC9AB1E"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Acknowledgements</w:t>
      </w:r>
    </w:p>
    <w:p w14:paraId="2259C1AE" w14:textId="0C602FBD" w:rsidR="008C372D" w:rsidRPr="00046C8F" w:rsidRDefault="008C372D" w:rsidP="008C372D">
      <w:pPr>
        <w:spacing w:line="480" w:lineRule="auto"/>
        <w:outlineLvl w:val="0"/>
        <w:rPr>
          <w:rFonts w:ascii="Times New Roman" w:hAnsi="Times New Roman" w:cs="Times New Roman"/>
          <w:sz w:val="24"/>
          <w:szCs w:val="24"/>
        </w:rPr>
      </w:pPr>
      <w:r w:rsidRPr="00046C8F">
        <w:rPr>
          <w:rFonts w:ascii="Times New Roman" w:hAnsi="Times New Roman" w:cs="Times New Roman"/>
          <w:sz w:val="24"/>
          <w:szCs w:val="24"/>
        </w:rPr>
        <w:t xml:space="preserve">The authors would like to thank everyone involved with OTP. We are also thankful to the authors of the other studies that collected the data presented here including Frank Parrish, Robert Moffitt, Stephen Ralston, Garret Miyamoto, Allen Andrews, Edward DeMartini, Jon </w:t>
      </w:r>
      <w:proofErr w:type="spellStart"/>
      <w:r w:rsidRPr="00046C8F">
        <w:rPr>
          <w:rFonts w:ascii="Times New Roman" w:hAnsi="Times New Roman" w:cs="Times New Roman"/>
          <w:sz w:val="24"/>
          <w:szCs w:val="24"/>
        </w:rPr>
        <w:t>Brodziak</w:t>
      </w:r>
      <w:proofErr w:type="spellEnd"/>
      <w:r w:rsidRPr="00046C8F">
        <w:rPr>
          <w:rFonts w:ascii="Times New Roman" w:hAnsi="Times New Roman" w:cs="Times New Roman"/>
          <w:sz w:val="24"/>
          <w:szCs w:val="24"/>
        </w:rPr>
        <w:t>, Ryan Nichols, and Robert Humphreys. Thanks to Annette Tagawa for providing</w:t>
      </w:r>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 xml:space="preserve">the OTP mark recapture data used in this analysis. We would also like to thank Zane Zhang and Paige </w:t>
      </w:r>
      <w:proofErr w:type="spellStart"/>
      <w:r w:rsidRPr="00046C8F">
        <w:rPr>
          <w:rFonts w:ascii="Times New Roman" w:hAnsi="Times New Roman" w:cs="Times New Roman"/>
          <w:sz w:val="24"/>
          <w:szCs w:val="24"/>
        </w:rPr>
        <w:t>Eveson</w:t>
      </w:r>
      <w:proofErr w:type="spellEnd"/>
      <w:r w:rsidRPr="00046C8F">
        <w:rPr>
          <w:rFonts w:ascii="Times New Roman" w:hAnsi="Times New Roman" w:cs="Times New Roman"/>
          <w:sz w:val="24"/>
          <w:szCs w:val="24"/>
        </w:rPr>
        <w:t xml:space="preserve"> for providing code used to fit Bayesian and maximum likelihood models. Finally, we would like to thank Joe O’Malley</w:t>
      </w:r>
      <w:r w:rsidR="002E29E4">
        <w:rPr>
          <w:rFonts w:ascii="Times New Roman" w:hAnsi="Times New Roman" w:cs="Times New Roman"/>
          <w:sz w:val="24"/>
          <w:szCs w:val="24"/>
        </w:rPr>
        <w:t xml:space="preserve"> </w:t>
      </w:r>
      <w:r w:rsidRPr="00046C8F">
        <w:rPr>
          <w:rFonts w:ascii="Times New Roman" w:hAnsi="Times New Roman" w:cs="Times New Roman"/>
          <w:sz w:val="24"/>
          <w:szCs w:val="24"/>
        </w:rPr>
        <w:t>and Frank Parrish for their advice and feedback during this project</w:t>
      </w:r>
      <w:r w:rsidR="00991EDB">
        <w:rPr>
          <w:rFonts w:ascii="Times New Roman" w:hAnsi="Times New Roman" w:cs="Times New Roman"/>
          <w:sz w:val="24"/>
          <w:szCs w:val="24"/>
        </w:rPr>
        <w:t xml:space="preserve"> </w:t>
      </w:r>
      <w:r w:rsidR="00465BAF">
        <w:rPr>
          <w:rFonts w:ascii="Times New Roman" w:hAnsi="Times New Roman" w:cs="Times New Roman"/>
          <w:sz w:val="24"/>
          <w:szCs w:val="24"/>
        </w:rPr>
        <w:t>and</w:t>
      </w:r>
      <w:r w:rsidR="002E29E4">
        <w:rPr>
          <w:rFonts w:ascii="Times New Roman" w:hAnsi="Times New Roman" w:cs="Times New Roman"/>
          <w:sz w:val="24"/>
          <w:szCs w:val="24"/>
        </w:rPr>
        <w:t xml:space="preserve"> Allen Andrews</w:t>
      </w:r>
      <w:r w:rsidR="00991EDB">
        <w:rPr>
          <w:rFonts w:ascii="Times New Roman" w:hAnsi="Times New Roman" w:cs="Times New Roman"/>
          <w:sz w:val="24"/>
          <w:szCs w:val="24"/>
        </w:rPr>
        <w:t xml:space="preserve"> </w:t>
      </w:r>
      <w:r w:rsidR="002E29E4">
        <w:rPr>
          <w:rFonts w:ascii="Times New Roman" w:hAnsi="Times New Roman" w:cs="Times New Roman"/>
          <w:sz w:val="24"/>
          <w:szCs w:val="24"/>
        </w:rPr>
        <w:t>for reviewing</w:t>
      </w:r>
      <w:r w:rsidR="00991EDB">
        <w:rPr>
          <w:rFonts w:ascii="Times New Roman" w:hAnsi="Times New Roman" w:cs="Times New Roman"/>
          <w:sz w:val="24"/>
          <w:szCs w:val="24"/>
        </w:rPr>
        <w:t xml:space="preserve"> our manuscript</w:t>
      </w:r>
      <w:r w:rsidRPr="00046C8F">
        <w:rPr>
          <w:rFonts w:ascii="Times New Roman" w:hAnsi="Times New Roman" w:cs="Times New Roman"/>
          <w:sz w:val="24"/>
          <w:szCs w:val="24"/>
        </w:rPr>
        <w:t>.</w:t>
      </w:r>
      <w:r>
        <w:rPr>
          <w:rFonts w:ascii="Times New Roman" w:hAnsi="Times New Roman" w:cs="Times New Roman"/>
          <w:sz w:val="24"/>
          <w:szCs w:val="24"/>
        </w:rPr>
        <w:t xml:space="preserve"> This is SOEST contribution ###### and HIMB contribution ####.</w:t>
      </w:r>
    </w:p>
    <w:p w14:paraId="6867E75B" w14:textId="77777777" w:rsidR="008C372D" w:rsidRPr="00046C8F" w:rsidRDefault="008C372D" w:rsidP="008C372D">
      <w:pPr>
        <w:rPr>
          <w:rFonts w:ascii="Times New Roman" w:hAnsi="Times New Roman" w:cs="Times New Roman"/>
          <w:b/>
          <w:i/>
          <w:sz w:val="24"/>
          <w:szCs w:val="24"/>
        </w:rPr>
      </w:pPr>
      <w:r w:rsidRPr="00046C8F">
        <w:rPr>
          <w:rFonts w:ascii="Times New Roman" w:hAnsi="Times New Roman" w:cs="Times New Roman"/>
          <w:b/>
          <w:i/>
          <w:sz w:val="24"/>
          <w:szCs w:val="24"/>
        </w:rPr>
        <w:br w:type="page"/>
      </w:r>
    </w:p>
    <w:p w14:paraId="75238245" w14:textId="77777777" w:rsidR="008C372D" w:rsidRPr="00046C8F" w:rsidRDefault="008C372D" w:rsidP="008C372D">
      <w:pPr>
        <w:rPr>
          <w:rFonts w:ascii="Times New Roman" w:hAnsi="Times New Roman" w:cs="Times New Roman"/>
          <w:b/>
          <w:sz w:val="24"/>
          <w:szCs w:val="24"/>
        </w:rPr>
      </w:pPr>
      <w:r w:rsidRPr="00046C8F">
        <w:rPr>
          <w:rFonts w:ascii="Times New Roman" w:hAnsi="Times New Roman" w:cs="Times New Roman"/>
          <w:b/>
          <w:sz w:val="24"/>
          <w:szCs w:val="24"/>
        </w:rPr>
        <w:lastRenderedPageBreak/>
        <w:t>References</w:t>
      </w:r>
    </w:p>
    <w:p w14:paraId="41223319" w14:textId="34BAC77E" w:rsidR="009F33D7" w:rsidRPr="009F33D7" w:rsidRDefault="008C372D" w:rsidP="009F33D7">
      <w:pPr>
        <w:widowControl w:val="0"/>
        <w:autoSpaceDE w:val="0"/>
        <w:autoSpaceDN w:val="0"/>
        <w:adjustRightInd w:val="0"/>
        <w:ind w:left="480" w:hanging="480"/>
        <w:rPr>
          <w:rFonts w:ascii="Times New Roman" w:hAnsi="Times New Roman" w:cs="Times New Roman"/>
          <w:noProof/>
          <w:sz w:val="24"/>
        </w:rPr>
      </w:pPr>
      <w:r w:rsidRPr="00046C8F">
        <w:rPr>
          <w:rFonts w:ascii="Times New Roman" w:hAnsi="Times New Roman" w:cs="Times New Roman"/>
          <w:sz w:val="24"/>
          <w:szCs w:val="24"/>
        </w:rPr>
        <w:fldChar w:fldCharType="begin" w:fldLock="1"/>
      </w:r>
      <w:r w:rsidRPr="00046C8F">
        <w:rPr>
          <w:rFonts w:ascii="Times New Roman" w:hAnsi="Times New Roman" w:cs="Times New Roman"/>
          <w:sz w:val="24"/>
          <w:szCs w:val="24"/>
        </w:rPr>
        <w:instrText xml:space="preserve">ADDIN Mendeley Bibliography CSL_BIBLIOGRAPHY </w:instrText>
      </w:r>
      <w:r w:rsidRPr="00046C8F">
        <w:rPr>
          <w:rFonts w:ascii="Times New Roman" w:hAnsi="Times New Roman" w:cs="Times New Roman"/>
          <w:sz w:val="24"/>
          <w:szCs w:val="24"/>
        </w:rPr>
        <w:fldChar w:fldCharType="separate"/>
      </w:r>
      <w:r w:rsidR="009F33D7" w:rsidRPr="009F33D7">
        <w:rPr>
          <w:rFonts w:ascii="Times New Roman" w:hAnsi="Times New Roman" w:cs="Times New Roman"/>
          <w:noProof/>
          <w:sz w:val="24"/>
        </w:rPr>
        <w:t xml:space="preserve">Allen, G.R. 1985. Fao Species Catalogue Vol . 6 . Snappers of the World. Fao Fish. Synopsis </w:t>
      </w:r>
      <w:r w:rsidR="009F33D7" w:rsidRPr="009F33D7">
        <w:rPr>
          <w:rFonts w:ascii="Times New Roman" w:hAnsi="Times New Roman" w:cs="Times New Roman"/>
          <w:b/>
          <w:bCs/>
          <w:noProof/>
          <w:sz w:val="24"/>
        </w:rPr>
        <w:t>6</w:t>
      </w:r>
      <w:r w:rsidR="009F33D7" w:rsidRPr="009F33D7">
        <w:rPr>
          <w:rFonts w:ascii="Times New Roman" w:hAnsi="Times New Roman" w:cs="Times New Roman"/>
          <w:noProof/>
          <w:sz w:val="24"/>
        </w:rPr>
        <w:t>(125): 208. doi:10.1016/0025-326X(92)90600-B.</w:t>
      </w:r>
    </w:p>
    <w:p w14:paraId="580F0C24"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Andrews, A.H., DeMartini, E.E., Brodziak, J., Nichols, R.S., and Humphreys, R.L. 2012. A long-lived life history for a tropical, deepwater snapper (Pristipomoides filamentosus): bomb radiocarbon and lead-radium dating as extensions of daily increment analyses in otoliths. Can. J. Fish. Aquat. Sci. </w:t>
      </w:r>
      <w:r w:rsidRPr="009F33D7">
        <w:rPr>
          <w:rFonts w:ascii="Times New Roman" w:hAnsi="Times New Roman" w:cs="Times New Roman"/>
          <w:b/>
          <w:bCs/>
          <w:noProof/>
          <w:sz w:val="24"/>
        </w:rPr>
        <w:t>69</w:t>
      </w:r>
      <w:r w:rsidRPr="009F33D7">
        <w:rPr>
          <w:rFonts w:ascii="Times New Roman" w:hAnsi="Times New Roman" w:cs="Times New Roman"/>
          <w:noProof/>
          <w:sz w:val="24"/>
        </w:rPr>
        <w:t>: 1850–1869. doi:10.1139/f2012-109.</w:t>
      </w:r>
    </w:p>
    <w:p w14:paraId="5451948C"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Andrews, A.H., Humphreys, R.L., DeMartini, E.E., Nichols, R.S., and Brodziak, J. 2011. Bomb Radiocarbon and Lead-Radium Dating of Opakapaka (Pristipomoides filamentosus). </w:t>
      </w:r>
      <w:r w:rsidRPr="009F33D7">
        <w:rPr>
          <w:rFonts w:ascii="Times New Roman" w:hAnsi="Times New Roman" w:cs="Times New Roman"/>
          <w:i/>
          <w:iCs/>
          <w:noProof/>
          <w:sz w:val="24"/>
        </w:rPr>
        <w:t>In</w:t>
      </w:r>
      <w:r w:rsidRPr="009F33D7">
        <w:rPr>
          <w:rFonts w:ascii="Times New Roman" w:hAnsi="Times New Roman" w:cs="Times New Roman"/>
          <w:noProof/>
          <w:sz w:val="24"/>
        </w:rPr>
        <w:t xml:space="preserve"> NOAA Technical Memorandum NMFS-PIFSC. Honolulu, HI. Available from http://www.pifsc.noaa.gov/library/pubs/admin/PIFSC_Admin_Rep_11-07.pdf.</w:t>
      </w:r>
    </w:p>
    <w:p w14:paraId="58BCA609"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Benaglia, T., Chauveau, D., Hunter, D.R., and Young, D. 2009. Mixtools: An R package for analyzing finite mixture models. J. Stat. Softw. </w:t>
      </w:r>
      <w:r w:rsidRPr="009F33D7">
        <w:rPr>
          <w:rFonts w:ascii="Times New Roman" w:hAnsi="Times New Roman" w:cs="Times New Roman"/>
          <w:b/>
          <w:bCs/>
          <w:noProof/>
          <w:sz w:val="24"/>
        </w:rPr>
        <w:t>32</w:t>
      </w:r>
      <w:r w:rsidRPr="009F33D7">
        <w:rPr>
          <w:rFonts w:ascii="Times New Roman" w:hAnsi="Times New Roman" w:cs="Times New Roman"/>
          <w:noProof/>
          <w:sz w:val="24"/>
        </w:rPr>
        <w:t>(6): 1–29. Available from http://www.jstatsoft.org/v32/i06/.</w:t>
      </w:r>
    </w:p>
    <w:p w14:paraId="583A85AE"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Burman, P. 1989. A comparative study of ordinary cross-validation, v-fold cross-validation and the repeated learning-testing methods. Biometrika </w:t>
      </w:r>
      <w:r w:rsidRPr="009F33D7">
        <w:rPr>
          <w:rFonts w:ascii="Times New Roman" w:hAnsi="Times New Roman" w:cs="Times New Roman"/>
          <w:b/>
          <w:bCs/>
          <w:noProof/>
          <w:sz w:val="24"/>
        </w:rPr>
        <w:t>76</w:t>
      </w:r>
      <w:r w:rsidRPr="009F33D7">
        <w:rPr>
          <w:rFonts w:ascii="Times New Roman" w:hAnsi="Times New Roman" w:cs="Times New Roman"/>
          <w:noProof/>
          <w:sz w:val="24"/>
        </w:rPr>
        <w:t>(3): 503–514. doi:10.1093/biomet/76.3.503.</w:t>
      </w:r>
    </w:p>
    <w:p w14:paraId="582738F4"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DeMartini, E.E., Landgraf, K.C., and Ralston, S. 1994. A recharacterizatinon of the age-length and growth relationships of Hawaiian snapper Pristipomoides filamentosus. U.S. Department of Commerce, National Oceanic and Atmospheric Administration, National Marine Fisheries Service, Southwest Fisheries Science Center, Honolulu, HI.</w:t>
      </w:r>
    </w:p>
    <w:p w14:paraId="73C0D330"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Eveson, J.P., Laslett, G.M., and Polacheck, T. 2004. An integrated model for growth incorporating tag–recapture, length–frequency, and direct aging data. Can. J. Fish. Aquat. Sci. </w:t>
      </w:r>
      <w:r w:rsidRPr="009F33D7">
        <w:rPr>
          <w:rFonts w:ascii="Times New Roman" w:hAnsi="Times New Roman" w:cs="Times New Roman"/>
          <w:b/>
          <w:bCs/>
          <w:noProof/>
          <w:sz w:val="24"/>
        </w:rPr>
        <w:t>61</w:t>
      </w:r>
      <w:r w:rsidRPr="009F33D7">
        <w:rPr>
          <w:rFonts w:ascii="Times New Roman" w:hAnsi="Times New Roman" w:cs="Times New Roman"/>
          <w:noProof/>
          <w:sz w:val="24"/>
        </w:rPr>
        <w:t>(2): 292–306. doi:10.1139/f03-163.</w:t>
      </w:r>
    </w:p>
    <w:p w14:paraId="4772BD84"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Eveson, J.P., Polacheck, T., and Laslett, G.M. 2007. Consequences of assuming an incorrect error structure in von Bertalanffy growth models: a simulation study. Can. J. Fish. Aquat. Sci. </w:t>
      </w:r>
      <w:r w:rsidRPr="009F33D7">
        <w:rPr>
          <w:rFonts w:ascii="Times New Roman" w:hAnsi="Times New Roman" w:cs="Times New Roman"/>
          <w:b/>
          <w:bCs/>
          <w:noProof/>
          <w:sz w:val="24"/>
        </w:rPr>
        <w:t>64</w:t>
      </w:r>
      <w:r w:rsidRPr="009F33D7">
        <w:rPr>
          <w:rFonts w:ascii="Times New Roman" w:hAnsi="Times New Roman" w:cs="Times New Roman"/>
          <w:noProof/>
          <w:sz w:val="24"/>
        </w:rPr>
        <w:t>(4): 602–617. doi:10.1139/f07-036.</w:t>
      </w:r>
    </w:p>
    <w:p w14:paraId="17DD4C25"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Francis, R.I.C.C. 1988. Maximum likelihood estimation of growth and growth variability from tagging data. New Zeal. J. Mar. Freshw. Res. </w:t>
      </w:r>
      <w:r w:rsidRPr="009F33D7">
        <w:rPr>
          <w:rFonts w:ascii="Times New Roman" w:hAnsi="Times New Roman" w:cs="Times New Roman"/>
          <w:b/>
          <w:bCs/>
          <w:noProof/>
          <w:sz w:val="24"/>
        </w:rPr>
        <w:t>22</w:t>
      </w:r>
      <w:r w:rsidRPr="009F33D7">
        <w:rPr>
          <w:rFonts w:ascii="Times New Roman" w:hAnsi="Times New Roman" w:cs="Times New Roman"/>
          <w:noProof/>
          <w:sz w:val="24"/>
        </w:rPr>
        <w:t>(1): 43–51. doi:10.1080/00288330.1988.9516276.</w:t>
      </w:r>
    </w:p>
    <w:p w14:paraId="1FBEDD18"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Fry, G.C., Brewer, D.T., and Venables, W.N. 2006. Vulnerability of deepwater demersal fishes to commercial fishing: Evidence from a study around a tropical volcanic seamount in Papua New Guinea. Fish. Res. </w:t>
      </w:r>
      <w:r w:rsidRPr="009F33D7">
        <w:rPr>
          <w:rFonts w:ascii="Times New Roman" w:hAnsi="Times New Roman" w:cs="Times New Roman"/>
          <w:b/>
          <w:bCs/>
          <w:noProof/>
          <w:sz w:val="24"/>
        </w:rPr>
        <w:t>81</w:t>
      </w:r>
      <w:r w:rsidRPr="009F33D7">
        <w:rPr>
          <w:rFonts w:ascii="Times New Roman" w:hAnsi="Times New Roman" w:cs="Times New Roman"/>
          <w:noProof/>
          <w:sz w:val="24"/>
        </w:rPr>
        <w:t>(2–3): 126–141. doi:10.1016/j.fishres.2006.08.002.</w:t>
      </w:r>
    </w:p>
    <w:p w14:paraId="7834974A"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Gaither, M.R., Jones, S. a., Kelley, C., Newman, S.J., Sorenson, L., and Bowen, B.W. 2011. High connectivity in the deepwater snapper Pristipomoides filamentosus (lutjanidae) across the indo-pacific with isolation of the Hawaiian archipelago. PLoS One </w:t>
      </w:r>
      <w:r w:rsidRPr="009F33D7">
        <w:rPr>
          <w:rFonts w:ascii="Times New Roman" w:hAnsi="Times New Roman" w:cs="Times New Roman"/>
          <w:b/>
          <w:bCs/>
          <w:noProof/>
          <w:sz w:val="24"/>
        </w:rPr>
        <w:t>6</w:t>
      </w:r>
      <w:r w:rsidRPr="009F33D7">
        <w:rPr>
          <w:rFonts w:ascii="Times New Roman" w:hAnsi="Times New Roman" w:cs="Times New Roman"/>
          <w:noProof/>
          <w:sz w:val="24"/>
        </w:rPr>
        <w:t>(12): 1–13. doi:10.1371/journal.pone.0028913.</w:t>
      </w:r>
    </w:p>
    <w:p w14:paraId="149CED38"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Gaither, M.R., Toonen, R.J., Sorenson, L., and Bowen, B.W. 2010. Isolation and characterization of microsatellite markers for the crimson jobfish, pristipomoides filamentosus (Lutjanidae). Conserv. Genet. Resour. </w:t>
      </w:r>
      <w:r w:rsidRPr="009F33D7">
        <w:rPr>
          <w:rFonts w:ascii="Times New Roman" w:hAnsi="Times New Roman" w:cs="Times New Roman"/>
          <w:b/>
          <w:bCs/>
          <w:noProof/>
          <w:sz w:val="24"/>
        </w:rPr>
        <w:t>2</w:t>
      </w:r>
      <w:r w:rsidRPr="009F33D7">
        <w:rPr>
          <w:rFonts w:ascii="Times New Roman" w:hAnsi="Times New Roman" w:cs="Times New Roman"/>
          <w:noProof/>
          <w:sz w:val="24"/>
        </w:rPr>
        <w:t>: 169–172. doi:10.1007/s12686-009-9119-3.</w:t>
      </w:r>
    </w:p>
    <w:p w14:paraId="63453038"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Gelman, A., and Rubin, D.B. 1992. lnference from Iterative Simulation Using Multiple Sequences. Stat. Sci. </w:t>
      </w:r>
      <w:r w:rsidRPr="009F33D7">
        <w:rPr>
          <w:rFonts w:ascii="Times New Roman" w:hAnsi="Times New Roman" w:cs="Times New Roman"/>
          <w:b/>
          <w:bCs/>
          <w:noProof/>
          <w:sz w:val="24"/>
        </w:rPr>
        <w:t>7</w:t>
      </w:r>
      <w:r w:rsidRPr="009F33D7">
        <w:rPr>
          <w:rFonts w:ascii="Times New Roman" w:hAnsi="Times New Roman" w:cs="Times New Roman"/>
          <w:noProof/>
          <w:sz w:val="24"/>
        </w:rPr>
        <w:t>(4): 457–472. doi:10.2307/2246093.</w:t>
      </w:r>
    </w:p>
    <w:p w14:paraId="7057BAFE"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Grimes, C.B. 1987. Reproductive biology of the Lutjanidae: A review. </w:t>
      </w:r>
      <w:r w:rsidRPr="009F33D7">
        <w:rPr>
          <w:rFonts w:ascii="Times New Roman" w:hAnsi="Times New Roman" w:cs="Times New Roman"/>
          <w:i/>
          <w:iCs/>
          <w:noProof/>
          <w:sz w:val="24"/>
        </w:rPr>
        <w:t>In</w:t>
      </w:r>
      <w:r w:rsidRPr="009F33D7">
        <w:rPr>
          <w:rFonts w:ascii="Times New Roman" w:hAnsi="Times New Roman" w:cs="Times New Roman"/>
          <w:noProof/>
          <w:sz w:val="24"/>
        </w:rPr>
        <w:t xml:space="preserve"> Tropical snappers and groupers: Biology and fisheries management. </w:t>
      </w:r>
      <w:r w:rsidRPr="009F33D7">
        <w:rPr>
          <w:rFonts w:ascii="Times New Roman" w:hAnsi="Times New Roman" w:cs="Times New Roman"/>
          <w:i/>
          <w:iCs/>
          <w:noProof/>
          <w:sz w:val="24"/>
        </w:rPr>
        <w:t>Edited by</w:t>
      </w:r>
      <w:r w:rsidRPr="009F33D7">
        <w:rPr>
          <w:rFonts w:ascii="Times New Roman" w:hAnsi="Times New Roman" w:cs="Times New Roman"/>
          <w:noProof/>
          <w:sz w:val="24"/>
        </w:rPr>
        <w:t xml:space="preserve"> J.J. Polovina and S. Ralston. Westview Press, Boulder, Colorado. pp. 239–294.</w:t>
      </w:r>
    </w:p>
    <w:p w14:paraId="70AD9CA1"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Haight, W.R., Kobayashi, D.R., and Kawamoto, K.E. 1993. Biology and Management of </w:t>
      </w:r>
      <w:r w:rsidRPr="009F33D7">
        <w:rPr>
          <w:rFonts w:ascii="Times New Roman" w:hAnsi="Times New Roman" w:cs="Times New Roman"/>
          <w:noProof/>
          <w:sz w:val="24"/>
        </w:rPr>
        <w:lastRenderedPageBreak/>
        <w:t xml:space="preserve">Deepwater Snappers of the Hawaiian Archipelago. Mar. Fish. Rev. </w:t>
      </w:r>
      <w:r w:rsidRPr="009F33D7">
        <w:rPr>
          <w:rFonts w:ascii="Times New Roman" w:hAnsi="Times New Roman" w:cs="Times New Roman"/>
          <w:b/>
          <w:bCs/>
          <w:noProof/>
          <w:sz w:val="24"/>
        </w:rPr>
        <w:t>55</w:t>
      </w:r>
      <w:r w:rsidRPr="009F33D7">
        <w:rPr>
          <w:rFonts w:ascii="Times New Roman" w:hAnsi="Times New Roman" w:cs="Times New Roman"/>
          <w:noProof/>
          <w:sz w:val="24"/>
        </w:rPr>
        <w:t>(2): 20–27.</w:t>
      </w:r>
    </w:p>
    <w:p w14:paraId="4F5EBE27"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Hardman-Mountford, N.J., Polunin, N.V.C., and Boulle, D. 1997. Can the age of the tropical species be determined by otolith measurement?: a study using Pristipomoides filamentosus (Pisces: Lutjanidae) from the Mahe Plateau, Seychelles. Naga, ICLARM Q. </w:t>
      </w:r>
      <w:r w:rsidRPr="009F33D7">
        <w:rPr>
          <w:rFonts w:ascii="Times New Roman" w:hAnsi="Times New Roman" w:cs="Times New Roman"/>
          <w:b/>
          <w:bCs/>
          <w:noProof/>
          <w:sz w:val="24"/>
        </w:rPr>
        <w:t>20</w:t>
      </w:r>
      <w:r w:rsidRPr="009F33D7">
        <w:rPr>
          <w:rFonts w:ascii="Times New Roman" w:hAnsi="Times New Roman" w:cs="Times New Roman"/>
          <w:noProof/>
          <w:sz w:val="24"/>
        </w:rPr>
        <w:t>(2): 27–31.</w:t>
      </w:r>
    </w:p>
    <w:p w14:paraId="00B1CD24"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Hawaii Reported Landing Tables. 2016. Available from https://www.pifsc.noaa.gov/wpacfin/hi/dar/Pages/hi_data_3.php [accessed 23 March 2018].</w:t>
      </w:r>
    </w:p>
    <w:p w14:paraId="401791EE"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James, I.R. 1991. Estimation of von Bertalanffy growth curve parameters from recapture data. Biometrics </w:t>
      </w:r>
      <w:r w:rsidRPr="009F33D7">
        <w:rPr>
          <w:rFonts w:ascii="Times New Roman" w:hAnsi="Times New Roman" w:cs="Times New Roman"/>
          <w:b/>
          <w:bCs/>
          <w:noProof/>
          <w:sz w:val="24"/>
        </w:rPr>
        <w:t>47</w:t>
      </w:r>
      <w:r w:rsidRPr="009F33D7">
        <w:rPr>
          <w:rFonts w:ascii="Times New Roman" w:hAnsi="Times New Roman" w:cs="Times New Roman"/>
          <w:noProof/>
          <w:sz w:val="24"/>
        </w:rPr>
        <w:t>: 1519–1530. doi:10.2307/2532403.</w:t>
      </w:r>
    </w:p>
    <w:p w14:paraId="6346259C"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Jensen, A.L. 1996. Beverton and Holt life history invariants result from optimal trade-off of reproduction and survival. Can. J. Fish. Aquat. Sci. </w:t>
      </w:r>
      <w:r w:rsidRPr="009F33D7">
        <w:rPr>
          <w:rFonts w:ascii="Times New Roman" w:hAnsi="Times New Roman" w:cs="Times New Roman"/>
          <w:b/>
          <w:bCs/>
          <w:noProof/>
          <w:sz w:val="24"/>
        </w:rPr>
        <w:t>53</w:t>
      </w:r>
      <w:r w:rsidRPr="009F33D7">
        <w:rPr>
          <w:rFonts w:ascii="Times New Roman" w:hAnsi="Times New Roman" w:cs="Times New Roman"/>
          <w:noProof/>
          <w:sz w:val="24"/>
        </w:rPr>
        <w:t>(4): 820–822. doi:10.1139/f95-233.</w:t>
      </w:r>
    </w:p>
    <w:p w14:paraId="151DC849"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Kimura, D.K., Shimada, A.M., and Lowe, S.A. 1993. Estimating von Bertalanffy growth parameters of sablefish Anoplopoma fimbria and Pacific cod Gadus macrocephalus using tag-recapture data. Fish. Bull. </w:t>
      </w:r>
      <w:r w:rsidRPr="009F33D7">
        <w:rPr>
          <w:rFonts w:ascii="Times New Roman" w:hAnsi="Times New Roman" w:cs="Times New Roman"/>
          <w:b/>
          <w:bCs/>
          <w:noProof/>
          <w:sz w:val="24"/>
        </w:rPr>
        <w:t>91</w:t>
      </w:r>
      <w:r w:rsidRPr="009F33D7">
        <w:rPr>
          <w:rFonts w:ascii="Times New Roman" w:hAnsi="Times New Roman" w:cs="Times New Roman"/>
          <w:noProof/>
          <w:sz w:val="24"/>
        </w:rPr>
        <w:t>(2): 271–280.</w:t>
      </w:r>
    </w:p>
    <w:p w14:paraId="3299609A"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Kobayashi, D.R., Okamoto, H.Y., and Oishi, F.G. 2008. Movement of the deepwater snapper opakapaka, Pristipomoides filamentosus, in Hawaii: Insights from a large-scale tagging program and computer simulation.</w:t>
      </w:r>
    </w:p>
    <w:p w14:paraId="411BC3BF"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Langseth, B., Syslo, J., Yau, A., Kapur, M., and Brodziak, J. 2018. Stock assessment for the main Hawaiian Islands Deep 7 bottomfish complex in 2018, with catch projections through 2022. NOAA Tech. Memo. NMFS-PIFSC </w:t>
      </w:r>
      <w:r w:rsidRPr="009F33D7">
        <w:rPr>
          <w:rFonts w:ascii="Times New Roman" w:hAnsi="Times New Roman" w:cs="Times New Roman"/>
          <w:b/>
          <w:bCs/>
          <w:noProof/>
          <w:sz w:val="24"/>
        </w:rPr>
        <w:t>69</w:t>
      </w:r>
      <w:r w:rsidRPr="009F33D7">
        <w:rPr>
          <w:rFonts w:ascii="Times New Roman" w:hAnsi="Times New Roman" w:cs="Times New Roman"/>
          <w:noProof/>
          <w:sz w:val="24"/>
        </w:rPr>
        <w:t>(February): 217.</w:t>
      </w:r>
    </w:p>
    <w:p w14:paraId="61313B05"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Laslett, G.M., Eveson, J.P., and Polacheck, T. 2002. A flexible maximum likelihood approach for fitting growth curves to tag-recapture data. Can. J. Fish. Aquat. Sci. </w:t>
      </w:r>
      <w:r w:rsidRPr="009F33D7">
        <w:rPr>
          <w:rFonts w:ascii="Times New Roman" w:hAnsi="Times New Roman" w:cs="Times New Roman"/>
          <w:b/>
          <w:bCs/>
          <w:noProof/>
          <w:sz w:val="24"/>
        </w:rPr>
        <w:t>59</w:t>
      </w:r>
      <w:r w:rsidRPr="009F33D7">
        <w:rPr>
          <w:rFonts w:ascii="Times New Roman" w:hAnsi="Times New Roman" w:cs="Times New Roman"/>
          <w:noProof/>
          <w:sz w:val="24"/>
        </w:rPr>
        <w:t>(6): 976–986. doi:10.1139/f02-069.</w:t>
      </w:r>
    </w:p>
    <w:p w14:paraId="38B21758"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Luers, M.A., DeMartini, E.E., and Humphreys, R.L.J. 2017. Seasonality, sex ratio, spawning frequency and sexual maturity of the opakapaka Pristipomoides filamentosus (Perciformes: Lutjanidae) from the Main Hawaiian Islands: fundamental input to size-at-retention regulations. Mar. Freshw. Res. </w:t>
      </w:r>
      <w:r w:rsidRPr="009F33D7">
        <w:rPr>
          <w:rFonts w:ascii="Times New Roman" w:hAnsi="Times New Roman" w:cs="Times New Roman"/>
          <w:b/>
          <w:bCs/>
          <w:noProof/>
          <w:sz w:val="24"/>
        </w:rPr>
        <w:t>69</w:t>
      </w:r>
      <w:r w:rsidRPr="009F33D7">
        <w:rPr>
          <w:rFonts w:ascii="Times New Roman" w:hAnsi="Times New Roman" w:cs="Times New Roman"/>
          <w:noProof/>
          <w:sz w:val="24"/>
        </w:rPr>
        <w:t>(2): 325–335. doi:10.1071/MF17195.</w:t>
      </w:r>
    </w:p>
    <w:p w14:paraId="23364D5B"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Maller, R.A., and Deboer, E.S. 1988. An analysis of two methods of fitting the von Bertalanffy curve to capture-recapture data. Mar. Freshw. Res. </w:t>
      </w:r>
      <w:r w:rsidRPr="009F33D7">
        <w:rPr>
          <w:rFonts w:ascii="Times New Roman" w:hAnsi="Times New Roman" w:cs="Times New Roman"/>
          <w:b/>
          <w:bCs/>
          <w:noProof/>
          <w:sz w:val="24"/>
        </w:rPr>
        <w:t>39</w:t>
      </w:r>
      <w:r w:rsidRPr="009F33D7">
        <w:rPr>
          <w:rFonts w:ascii="Times New Roman" w:hAnsi="Times New Roman" w:cs="Times New Roman"/>
          <w:noProof/>
          <w:sz w:val="24"/>
        </w:rPr>
        <w:t>(4): 459–466. doi:10.1071/MF9880459.</w:t>
      </w:r>
    </w:p>
    <w:p w14:paraId="75427359"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Mees, C.C. 1993. Population biology and stock assessment of Pristipomoides filamentosus on the Mahe Plateau, Seychelles. J. Fish Biol. </w:t>
      </w:r>
      <w:r w:rsidRPr="009F33D7">
        <w:rPr>
          <w:rFonts w:ascii="Times New Roman" w:hAnsi="Times New Roman" w:cs="Times New Roman"/>
          <w:b/>
          <w:bCs/>
          <w:noProof/>
          <w:sz w:val="24"/>
        </w:rPr>
        <w:t>43</w:t>
      </w:r>
      <w:r w:rsidRPr="009F33D7">
        <w:rPr>
          <w:rFonts w:ascii="Times New Roman" w:hAnsi="Times New Roman" w:cs="Times New Roman"/>
          <w:noProof/>
          <w:sz w:val="24"/>
        </w:rPr>
        <w:t>(5): 695–708. doi:10.1111/j.1095-8649.1993.tb01147.x.</w:t>
      </w:r>
    </w:p>
    <w:p w14:paraId="11500EA0"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Mees, C.C., and Rousseau, J.A. 1997. The potential yield of the lutjanid fish Pristipomoides filamentosus from the Mahe Plateau, Seychelles: Managing with uncertainty. Fish. Res. </w:t>
      </w:r>
      <w:r w:rsidRPr="009F33D7">
        <w:rPr>
          <w:rFonts w:ascii="Times New Roman" w:hAnsi="Times New Roman" w:cs="Times New Roman"/>
          <w:b/>
          <w:bCs/>
          <w:noProof/>
          <w:sz w:val="24"/>
        </w:rPr>
        <w:t>33</w:t>
      </w:r>
      <w:r w:rsidRPr="009F33D7">
        <w:rPr>
          <w:rFonts w:ascii="Times New Roman" w:hAnsi="Times New Roman" w:cs="Times New Roman"/>
          <w:noProof/>
          <w:sz w:val="24"/>
        </w:rPr>
        <w:t>(1–3): 73–87. doi:10.1016/S0165-7836(97)00069-6.</w:t>
      </w:r>
    </w:p>
    <w:p w14:paraId="474DDC2D"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Meng, X.-L. 1994. Posterior predictive p-values. Ann. Stat. </w:t>
      </w:r>
      <w:r w:rsidRPr="009F33D7">
        <w:rPr>
          <w:rFonts w:ascii="Times New Roman" w:hAnsi="Times New Roman" w:cs="Times New Roman"/>
          <w:b/>
          <w:bCs/>
          <w:noProof/>
          <w:sz w:val="24"/>
        </w:rPr>
        <w:t>22</w:t>
      </w:r>
      <w:r w:rsidRPr="009F33D7">
        <w:rPr>
          <w:rFonts w:ascii="Times New Roman" w:hAnsi="Times New Roman" w:cs="Times New Roman"/>
          <w:noProof/>
          <w:sz w:val="24"/>
        </w:rPr>
        <w:t>(3): 1142–1160.</w:t>
      </w:r>
    </w:p>
    <w:p w14:paraId="11049234"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Moffitt, R.B., and Parrish, F.A. 1996. Habitat and life history of juvenile Hawaiian pink snapper, Pristipomoides filamentosus. Pacific Sci. </w:t>
      </w:r>
      <w:r w:rsidRPr="009F33D7">
        <w:rPr>
          <w:rFonts w:ascii="Times New Roman" w:hAnsi="Times New Roman" w:cs="Times New Roman"/>
          <w:b/>
          <w:bCs/>
          <w:noProof/>
          <w:sz w:val="24"/>
        </w:rPr>
        <w:t>50</w:t>
      </w:r>
      <w:r w:rsidRPr="009F33D7">
        <w:rPr>
          <w:rFonts w:ascii="Times New Roman" w:hAnsi="Times New Roman" w:cs="Times New Roman"/>
          <w:noProof/>
          <w:sz w:val="24"/>
        </w:rPr>
        <w:t>(4): 371–381.</w:t>
      </w:r>
    </w:p>
    <w:p w14:paraId="77697EEC"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Newman, S.J., Cappo, M., and Williams, D.M.B. 2000. Age, growth and mortality of the stripey, Lutjanus carponotatus (Richardson) and the brown-stripe snapper, L. vitta (Quoy and Gaimard) from the central Great Barrier Reef, Australia. Fish. Res. </w:t>
      </w:r>
      <w:r w:rsidRPr="009F33D7">
        <w:rPr>
          <w:rFonts w:ascii="Times New Roman" w:hAnsi="Times New Roman" w:cs="Times New Roman"/>
          <w:b/>
          <w:bCs/>
          <w:noProof/>
          <w:sz w:val="24"/>
        </w:rPr>
        <w:t>48</w:t>
      </w:r>
      <w:r w:rsidRPr="009F33D7">
        <w:rPr>
          <w:rFonts w:ascii="Times New Roman" w:hAnsi="Times New Roman" w:cs="Times New Roman"/>
          <w:noProof/>
          <w:sz w:val="24"/>
        </w:rPr>
        <w:t>(3): 263–275. doi:10.1016/S0165-7836(00)00184-3.</w:t>
      </w:r>
    </w:p>
    <w:p w14:paraId="2537201E"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Newman, S.J., and Dunk, I.J. 2002. Growth, age validation, mortality, and other population characteristics of the red emperor snapper, Lutjanus sebae (Cuvier, 1828), off the Kimberley coast of north-western Australia. Estuar. Coast. Shelf Sci. </w:t>
      </w:r>
      <w:r w:rsidRPr="009F33D7">
        <w:rPr>
          <w:rFonts w:ascii="Times New Roman" w:hAnsi="Times New Roman" w:cs="Times New Roman"/>
          <w:b/>
          <w:bCs/>
          <w:noProof/>
          <w:sz w:val="24"/>
        </w:rPr>
        <w:t>55</w:t>
      </w:r>
      <w:r w:rsidRPr="009F33D7">
        <w:rPr>
          <w:rFonts w:ascii="Times New Roman" w:hAnsi="Times New Roman" w:cs="Times New Roman"/>
          <w:noProof/>
          <w:sz w:val="24"/>
        </w:rPr>
        <w:t>(1): 67–80. doi:10.1006/ecss.2001.0887.</w:t>
      </w:r>
    </w:p>
    <w:p w14:paraId="4ED7E674"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lastRenderedPageBreak/>
        <w:t xml:space="preserve">Newman, S.J., Wakefield, C.B., Williams, A.J., Nicol, S.J., O’Malley, J.M., DeMartini, E.E., Humphreys, R.L., Andrews, A.H., Nichols, R.S., Halafihi, T., Kaltavara, J., and Taylor, B.M. 2015. International workshop on methodological evolution to improve estimates of life history parameters and fisheries management of data-poor deep-water snappers and groupers. Mar. Policy </w:t>
      </w:r>
      <w:r w:rsidRPr="009F33D7">
        <w:rPr>
          <w:rFonts w:ascii="Times New Roman" w:hAnsi="Times New Roman" w:cs="Times New Roman"/>
          <w:b/>
          <w:bCs/>
          <w:noProof/>
          <w:sz w:val="24"/>
        </w:rPr>
        <w:t>60</w:t>
      </w:r>
      <w:r w:rsidRPr="009F33D7">
        <w:rPr>
          <w:rFonts w:ascii="Times New Roman" w:hAnsi="Times New Roman" w:cs="Times New Roman"/>
          <w:noProof/>
          <w:sz w:val="24"/>
        </w:rPr>
        <w:t>: 182–185.</w:t>
      </w:r>
    </w:p>
    <w:p w14:paraId="4BB0DBE3"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O’Malley, J. 2015. A Review of the Cooperative Hawaiian Bottomfish Tagging Program of the Pacific Islands Fisheries Science Center and the Pacific Islands Fisheries Group. Honolulu, HI. doi:10.7289/V59W0CF7.</w:t>
      </w:r>
    </w:p>
    <w:p w14:paraId="5AF074F2"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Okamoto, H.Y. 1993. Develop opakapaka (pink snapper) tagging techniques to assess movement behavior. Honolulu, HI.</w:t>
      </w:r>
    </w:p>
    <w:p w14:paraId="55C34DD1"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Palmer, M.J., Phillips, B.F., and Smith, G.T. 1991. Application of nonlinear models with random coefficients to growth data. Biometrics </w:t>
      </w:r>
      <w:r w:rsidRPr="009F33D7">
        <w:rPr>
          <w:rFonts w:ascii="Times New Roman" w:hAnsi="Times New Roman" w:cs="Times New Roman"/>
          <w:b/>
          <w:bCs/>
          <w:noProof/>
          <w:sz w:val="24"/>
        </w:rPr>
        <w:t>47</w:t>
      </w:r>
      <w:r w:rsidRPr="009F33D7">
        <w:rPr>
          <w:rFonts w:ascii="Times New Roman" w:hAnsi="Times New Roman" w:cs="Times New Roman"/>
          <w:noProof/>
          <w:sz w:val="24"/>
        </w:rPr>
        <w:t>: 623–635. doi:10.2307/2532151.</w:t>
      </w:r>
    </w:p>
    <w:p w14:paraId="408D25F7"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Parke, M. 2007. Linking Hawaii Fisherman Reported Commercial Bottomfish Catch Data to Potential Bottomfish Habitat and Proposed Restricted Fishing Areas using GIS and Spatial Analysis. Fish. Sci. (September): 1–45.</w:t>
      </w:r>
    </w:p>
    <w:p w14:paraId="01F642CF"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Pilling, G.M. 2000. Validation of annual growth increments in the otoliths of the lethrinid Lethrinus mahsena and the lutjanid Aprion virescens from sites in the tropical Indian Ocean, with notes on the nature of growth increments in Pristipomoides filamentosus. Fish. Bull. </w:t>
      </w:r>
      <w:r w:rsidRPr="009F33D7">
        <w:rPr>
          <w:rFonts w:ascii="Times New Roman" w:hAnsi="Times New Roman" w:cs="Times New Roman"/>
          <w:b/>
          <w:bCs/>
          <w:noProof/>
          <w:sz w:val="24"/>
        </w:rPr>
        <w:t>98</w:t>
      </w:r>
      <w:r w:rsidRPr="009F33D7">
        <w:rPr>
          <w:rFonts w:ascii="Times New Roman" w:hAnsi="Times New Roman" w:cs="Times New Roman"/>
          <w:noProof/>
          <w:sz w:val="24"/>
        </w:rPr>
        <w:t>(3): 600–611.</w:t>
      </w:r>
    </w:p>
    <w:p w14:paraId="5F6DBD03"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Plummer, M. 2003. JAGS: A program for analysis of Bayesian graphical models using Gibbs sampling. In Proceedings of the 3rd international workshop on distributed statistical computing. </w:t>
      </w:r>
      <w:r w:rsidRPr="009F33D7">
        <w:rPr>
          <w:rFonts w:ascii="Times New Roman" w:hAnsi="Times New Roman" w:cs="Times New Roman"/>
          <w:i/>
          <w:iCs/>
          <w:noProof/>
          <w:sz w:val="24"/>
        </w:rPr>
        <w:t>In</w:t>
      </w:r>
      <w:r w:rsidRPr="009F33D7">
        <w:rPr>
          <w:rFonts w:ascii="Times New Roman" w:hAnsi="Times New Roman" w:cs="Times New Roman"/>
          <w:noProof/>
          <w:sz w:val="24"/>
        </w:rPr>
        <w:t xml:space="preserve"> Proceedings of the 3rd international workshop on distributed statistical computing. Vol. 124.</w:t>
      </w:r>
    </w:p>
    <w:p w14:paraId="0FF916AE"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Polovina, J.J., Ralston, S., and Ralston, S. 1987. Assessment and management of deepwater bottom fishes in Hawaii and the Marianas. Trop. snappers groupers Biol. Fish. Manag.: 505–532.</w:t>
      </w:r>
    </w:p>
    <w:p w14:paraId="61E7BB9E"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R Core Team. 2014. R: A Language and Environment for Statistical Computing. Vienna, Austria. Available from http://www.r-project.org/.</w:t>
      </w:r>
    </w:p>
    <w:p w14:paraId="12159543"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Radtke, R.L. 1987. Age and growth information available from the otoliths of the Hawaiian snapper, Pristipomoides filamentosus. Coral Reefs </w:t>
      </w:r>
      <w:r w:rsidRPr="009F33D7">
        <w:rPr>
          <w:rFonts w:ascii="Times New Roman" w:hAnsi="Times New Roman" w:cs="Times New Roman"/>
          <w:b/>
          <w:bCs/>
          <w:noProof/>
          <w:sz w:val="24"/>
        </w:rPr>
        <w:t>6</w:t>
      </w:r>
      <w:r w:rsidRPr="009F33D7">
        <w:rPr>
          <w:rFonts w:ascii="Times New Roman" w:hAnsi="Times New Roman" w:cs="Times New Roman"/>
          <w:noProof/>
          <w:sz w:val="24"/>
        </w:rPr>
        <w:t>(1): 19–25. doi:10.1007/BF00302208.</w:t>
      </w:r>
    </w:p>
    <w:p w14:paraId="610BDE4A"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Ralston, S., and Miyamoto, G.T. 1983. Analyzing the width of daily otolith increments to age the Hawaiian snapper, Pristipomoides filamentosus. Fish. Bull. </w:t>
      </w:r>
      <w:r w:rsidRPr="009F33D7">
        <w:rPr>
          <w:rFonts w:ascii="Times New Roman" w:hAnsi="Times New Roman" w:cs="Times New Roman"/>
          <w:b/>
          <w:bCs/>
          <w:noProof/>
          <w:sz w:val="24"/>
        </w:rPr>
        <w:t>81</w:t>
      </w:r>
      <w:r w:rsidRPr="009F33D7">
        <w:rPr>
          <w:rFonts w:ascii="Times New Roman" w:hAnsi="Times New Roman" w:cs="Times New Roman"/>
          <w:noProof/>
          <w:sz w:val="24"/>
        </w:rPr>
        <w:t>: 523–535.</w:t>
      </w:r>
    </w:p>
    <w:p w14:paraId="1F5BAA81"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Ralston, S. V., and Williams, H.A. 1988. Depth distributions, growth, and mortality of deep slope fishes from the Mariana archipelago.</w:t>
      </w:r>
    </w:p>
    <w:p w14:paraId="1AA8E6BD"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Ralston, S.V.D. 1987. Mortality rates of snappers and groupers. Trop. snappers groupers Biol. Fish. Manag.: 375–404.</w:t>
      </w:r>
    </w:p>
    <w:p w14:paraId="5CA8AC43"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Ralston, S.V.D., and Polovina, J. 1982. A multispecies analyis of the commercial deep-sea handline fishery in Hawaii. Fish. Bull. </w:t>
      </w:r>
      <w:r w:rsidRPr="009F33D7">
        <w:rPr>
          <w:rFonts w:ascii="Times New Roman" w:hAnsi="Times New Roman" w:cs="Times New Roman"/>
          <w:b/>
          <w:bCs/>
          <w:noProof/>
          <w:sz w:val="24"/>
        </w:rPr>
        <w:t>80</w:t>
      </w:r>
      <w:r w:rsidRPr="009F33D7">
        <w:rPr>
          <w:rFonts w:ascii="Times New Roman" w:hAnsi="Times New Roman" w:cs="Times New Roman"/>
          <w:noProof/>
          <w:sz w:val="24"/>
        </w:rPr>
        <w:t>(3): 435–448.</w:t>
      </w:r>
    </w:p>
    <w:p w14:paraId="4DE56ABE"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Shaklee, J.B., and Samollow, P.B. 1984. Genetic variation and population structure in a deepwater snapper, Pristipomoides filamentosus, in the Hawaiian Archipelago. Fish. Bull. </w:t>
      </w:r>
      <w:r w:rsidRPr="009F33D7">
        <w:rPr>
          <w:rFonts w:ascii="Times New Roman" w:hAnsi="Times New Roman" w:cs="Times New Roman"/>
          <w:b/>
          <w:bCs/>
          <w:noProof/>
          <w:sz w:val="24"/>
        </w:rPr>
        <w:t>82</w:t>
      </w:r>
      <w:r w:rsidRPr="009F33D7">
        <w:rPr>
          <w:rFonts w:ascii="Times New Roman" w:hAnsi="Times New Roman" w:cs="Times New Roman"/>
          <w:noProof/>
          <w:sz w:val="24"/>
        </w:rPr>
        <w:t>(4): 703–713.</w:t>
      </w:r>
    </w:p>
    <w:p w14:paraId="753CE425"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Su, Y., and Yajima, M. 2012. R2jags: A Package for Running JAGS from R. Available from http://cran.r-project.org/package=R2jags.</w:t>
      </w:r>
    </w:p>
    <w:p w14:paraId="3C095993"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Taylor, B.M., Oyafuso, Z.S., Pardee, C.B., Ochavillo, D., and Newman, S.J. 2018. Comparative demography of commercially-harvested snappers and an emperor from American Samoa. PeerJ </w:t>
      </w:r>
      <w:r w:rsidRPr="009F33D7">
        <w:rPr>
          <w:rFonts w:ascii="Times New Roman" w:hAnsi="Times New Roman" w:cs="Times New Roman"/>
          <w:b/>
          <w:bCs/>
          <w:noProof/>
          <w:sz w:val="24"/>
        </w:rPr>
        <w:t>6</w:t>
      </w:r>
      <w:r w:rsidRPr="009F33D7">
        <w:rPr>
          <w:rFonts w:ascii="Times New Roman" w:hAnsi="Times New Roman" w:cs="Times New Roman"/>
          <w:noProof/>
          <w:sz w:val="24"/>
        </w:rPr>
        <w:t>: e5069. doi:10.7717/peerj.5069.</w:t>
      </w:r>
    </w:p>
    <w:p w14:paraId="4DBE393D"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lastRenderedPageBreak/>
        <w:t xml:space="preserve">Thorson, J.T., Munch, S.B., Cope, J.M., and Gao, J. 2017. Predicting life history parameters for all fishes worldwide. Ecol. Appl. </w:t>
      </w:r>
      <w:r w:rsidRPr="009F33D7">
        <w:rPr>
          <w:rFonts w:ascii="Times New Roman" w:hAnsi="Times New Roman" w:cs="Times New Roman"/>
          <w:b/>
          <w:bCs/>
          <w:noProof/>
          <w:sz w:val="24"/>
        </w:rPr>
        <w:t>27</w:t>
      </w:r>
      <w:r w:rsidRPr="009F33D7">
        <w:rPr>
          <w:rFonts w:ascii="Times New Roman" w:hAnsi="Times New Roman" w:cs="Times New Roman"/>
          <w:noProof/>
          <w:sz w:val="24"/>
        </w:rPr>
        <w:t>(8): 2262–2276. doi:10.1002/eap.1606.</w:t>
      </w:r>
    </w:p>
    <w:p w14:paraId="15A6B506"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Uchiyama, J.H., and Tagami, D.T. 1984. Life history, distribution, and abundance of bottomfishes in the Northwestern Hawaiian Islands. </w:t>
      </w:r>
      <w:r w:rsidRPr="009F33D7">
        <w:rPr>
          <w:rFonts w:ascii="Times New Roman" w:hAnsi="Times New Roman" w:cs="Times New Roman"/>
          <w:i/>
          <w:iCs/>
          <w:noProof/>
          <w:sz w:val="24"/>
        </w:rPr>
        <w:t>In</w:t>
      </w:r>
      <w:r w:rsidRPr="009F33D7">
        <w:rPr>
          <w:rFonts w:ascii="Times New Roman" w:hAnsi="Times New Roman" w:cs="Times New Roman"/>
          <w:noProof/>
          <w:sz w:val="24"/>
        </w:rPr>
        <w:t xml:space="preserve"> Proceedings of the Second Symposium on Resource Investigations in the Northwestern Hawaiian Islands. </w:t>
      </w:r>
      <w:r w:rsidRPr="009F33D7">
        <w:rPr>
          <w:rFonts w:ascii="Times New Roman" w:hAnsi="Times New Roman" w:cs="Times New Roman"/>
          <w:i/>
          <w:iCs/>
          <w:noProof/>
          <w:sz w:val="24"/>
        </w:rPr>
        <w:t>Edited by</w:t>
      </w:r>
      <w:r w:rsidRPr="009F33D7">
        <w:rPr>
          <w:rFonts w:ascii="Times New Roman" w:hAnsi="Times New Roman" w:cs="Times New Roman"/>
          <w:noProof/>
          <w:sz w:val="24"/>
        </w:rPr>
        <w:t xml:space="preserve"> R.W. Grigg and K.Y. Tanoue. pp. 229–247.</w:t>
      </w:r>
    </w:p>
    <w:p w14:paraId="377B752E"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Wakefield, C.B., O’Malley, J.M., Williams, A.J., Taylor, B.M., Nichols, R.S., Halafihi, T., Humphreys, R.L., Kaltavara, J., Nicol, S.J., and Newman, S.J. 2017. Ageing bias and precision for deep-water snappers: Evaluating nascent otolith preparation methods using novel multivariate comparisons among readers and growth parameter estimates. ICES J. Mar. Sci. </w:t>
      </w:r>
      <w:r w:rsidRPr="009F33D7">
        <w:rPr>
          <w:rFonts w:ascii="Times New Roman" w:hAnsi="Times New Roman" w:cs="Times New Roman"/>
          <w:b/>
          <w:bCs/>
          <w:noProof/>
          <w:sz w:val="24"/>
        </w:rPr>
        <w:t>74</w:t>
      </w:r>
      <w:r w:rsidRPr="009F33D7">
        <w:rPr>
          <w:rFonts w:ascii="Times New Roman" w:hAnsi="Times New Roman" w:cs="Times New Roman"/>
          <w:noProof/>
          <w:sz w:val="24"/>
        </w:rPr>
        <w:t>(1): 193–203. doi:10.1093/icesjms/fsw162.</w:t>
      </w:r>
    </w:p>
    <w:p w14:paraId="164B42ED"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Wang, Y.-G., Thomas, M.R., and Somers, I.F. 1995. A maximum likelihood approach for estimating growth from tag–recapture data. Can. J. Fish. Aquat. Sci. </w:t>
      </w:r>
      <w:r w:rsidRPr="009F33D7">
        <w:rPr>
          <w:rFonts w:ascii="Times New Roman" w:hAnsi="Times New Roman" w:cs="Times New Roman"/>
          <w:b/>
          <w:bCs/>
          <w:noProof/>
          <w:sz w:val="24"/>
        </w:rPr>
        <w:t>52</w:t>
      </w:r>
      <w:r w:rsidRPr="009F33D7">
        <w:rPr>
          <w:rFonts w:ascii="Times New Roman" w:hAnsi="Times New Roman" w:cs="Times New Roman"/>
          <w:noProof/>
          <w:sz w:val="24"/>
        </w:rPr>
        <w:t>(2): 252–259. doi:10.1139/f95-025.</w:t>
      </w:r>
    </w:p>
    <w:p w14:paraId="60533013"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Williams, A.J., Wakefield, C.B., Newman, S.J., Vourey, E., Abascal, F.J., Halafihi, T., Kaltavara, J., and Nicol, S.J. 2017. Oceanic, Latitudinal, and Sex-Specific Variation in Demography of a Tropical Deepwater Snapper across the Indo-Pacific Region. Front. Mar. Sci. </w:t>
      </w:r>
      <w:r w:rsidRPr="009F33D7">
        <w:rPr>
          <w:rFonts w:ascii="Times New Roman" w:hAnsi="Times New Roman" w:cs="Times New Roman"/>
          <w:b/>
          <w:bCs/>
          <w:noProof/>
          <w:sz w:val="24"/>
        </w:rPr>
        <w:t>4</w:t>
      </w:r>
      <w:r w:rsidRPr="009F33D7">
        <w:rPr>
          <w:rFonts w:ascii="Times New Roman" w:hAnsi="Times New Roman" w:cs="Times New Roman"/>
          <w:noProof/>
          <w:sz w:val="24"/>
        </w:rPr>
        <w:t>(December). doi:10.3389/fmars.2017.00382.</w:t>
      </w:r>
    </w:p>
    <w:p w14:paraId="726828A8"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Zhang, Z., Lessard, J., and Campbell, A. 2009. Use of Bayesian hierarchical models to estimate northern abalone, Haliotis kamtschatkana, growth parameters from tag-recapture data. Fish. Res. </w:t>
      </w:r>
      <w:r w:rsidRPr="009F33D7">
        <w:rPr>
          <w:rFonts w:ascii="Times New Roman" w:hAnsi="Times New Roman" w:cs="Times New Roman"/>
          <w:b/>
          <w:bCs/>
          <w:noProof/>
          <w:sz w:val="24"/>
        </w:rPr>
        <w:t>95</w:t>
      </w:r>
      <w:r w:rsidRPr="009F33D7">
        <w:rPr>
          <w:rFonts w:ascii="Times New Roman" w:hAnsi="Times New Roman" w:cs="Times New Roman"/>
          <w:noProof/>
          <w:sz w:val="24"/>
        </w:rPr>
        <w:t>(2–3): 289–295. doi:10.1016/j.fishres.2008.09.035.</w:t>
      </w:r>
    </w:p>
    <w:p w14:paraId="47E4632B" w14:textId="0436FA80" w:rsidR="008C372D" w:rsidRPr="00046C8F" w:rsidRDefault="008C372D" w:rsidP="009F33D7">
      <w:pPr>
        <w:widowControl w:val="0"/>
        <w:autoSpaceDE w:val="0"/>
        <w:autoSpaceDN w:val="0"/>
        <w:adjustRightInd w:val="0"/>
        <w:ind w:left="480" w:hanging="480"/>
        <w:rPr>
          <w:rFonts w:ascii="Times New Roman" w:hAnsi="Times New Roman" w:cs="Times New Roman"/>
          <w:sz w:val="24"/>
          <w:szCs w:val="24"/>
        </w:rPr>
      </w:pPr>
      <w:r w:rsidRPr="00046C8F">
        <w:rPr>
          <w:rFonts w:ascii="Times New Roman" w:hAnsi="Times New Roman" w:cs="Times New Roman"/>
          <w:sz w:val="24"/>
          <w:szCs w:val="24"/>
        </w:rPr>
        <w:fldChar w:fldCharType="end"/>
      </w:r>
    </w:p>
    <w:p w14:paraId="1FBD3C9E"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br w:type="page"/>
      </w:r>
    </w:p>
    <w:p w14:paraId="39CB44A1" w14:textId="7A705756" w:rsidR="008C372D" w:rsidRPr="00046C8F" w:rsidRDefault="008C372D" w:rsidP="008C372D">
      <w:pPr>
        <w:spacing w:before="100" w:beforeAutospacing="1" w:line="360" w:lineRule="auto"/>
        <w:rPr>
          <w:rFonts w:ascii="Times New Roman" w:hAnsi="Times New Roman" w:cs="Times New Roman"/>
          <w:sz w:val="24"/>
          <w:szCs w:val="24"/>
        </w:rPr>
      </w:pPr>
      <w:r w:rsidRPr="00046C8F">
        <w:rPr>
          <w:rFonts w:ascii="Times New Roman" w:hAnsi="Times New Roman" w:cs="Times New Roman"/>
          <w:b/>
          <w:sz w:val="24"/>
          <w:szCs w:val="24"/>
        </w:rPr>
        <w:lastRenderedPageBreak/>
        <w:t>Appendix 1</w:t>
      </w:r>
      <w:r w:rsidRPr="00046C8F">
        <w:rPr>
          <w:rFonts w:ascii="Times New Roman" w:hAnsi="Times New Roman" w:cs="Times New Roman"/>
          <w:sz w:val="24"/>
          <w:szCs w:val="24"/>
        </w:rPr>
        <w:t xml:space="preserve">. </w:t>
      </w:r>
      <w:r>
        <w:rPr>
          <w:rFonts w:ascii="Times New Roman" w:hAnsi="Times New Roman" w:cs="Times New Roman"/>
          <w:sz w:val="24"/>
          <w:szCs w:val="24"/>
        </w:rPr>
        <w:t>JAGS</w:t>
      </w:r>
      <w:r w:rsidRPr="00046C8F">
        <w:rPr>
          <w:rFonts w:ascii="Times New Roman" w:hAnsi="Times New Roman" w:cs="Times New Roman"/>
          <w:sz w:val="24"/>
          <w:szCs w:val="24"/>
        </w:rPr>
        <w:t xml:space="preserve"> code for Bayesian hierarchical growth model. Model 1 incorporates both L</w:t>
      </w:r>
      <w:r w:rsidRPr="00046C8F">
        <w:rPr>
          <w:rFonts w:ascii="Times New Roman" w:hAnsi="Times New Roman" w:cs="Times New Roman"/>
          <w:sz w:val="24"/>
          <w:szCs w:val="24"/>
          <w:vertAlign w:val="subscript"/>
        </w:rPr>
        <w:t>∞</w:t>
      </w:r>
      <w:r w:rsidRPr="00046C8F">
        <w:rPr>
          <w:rFonts w:ascii="Times New Roman" w:hAnsi="Times New Roman" w:cs="Times New Roman"/>
          <w:sz w:val="24"/>
          <w:szCs w:val="24"/>
        </w:rPr>
        <w:t xml:space="preserve"> and K individual variability; Model 2 incorporates L</w:t>
      </w:r>
      <w:r w:rsidRPr="00046C8F">
        <w:rPr>
          <w:rFonts w:ascii="Times New Roman" w:hAnsi="Times New Roman" w:cs="Times New Roman"/>
          <w:sz w:val="24"/>
          <w:szCs w:val="24"/>
          <w:vertAlign w:val="subscript"/>
        </w:rPr>
        <w:t>∞</w:t>
      </w:r>
      <w:r w:rsidRPr="00046C8F">
        <w:rPr>
          <w:rFonts w:ascii="Times New Roman" w:hAnsi="Times New Roman" w:cs="Times New Roman"/>
          <w:sz w:val="24"/>
          <w:szCs w:val="24"/>
        </w:rPr>
        <w:t xml:space="preserve"> individual variability; Model 3 incorporates K individual variability; and Model 4 incorporates no individual variability. Methodology from Zhang et al.</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{"citationItems":[{"id":"ITEM-1","itemData":{"DOI":"10.1016/j.fishres.2008.09.035","ISBN":"0165-7836","ISSN":"01657836","abstract":"Bayesian hierarchical models were developed to estimate the growth parameters of northern abalone, Haliotis kamtschatkana, using tag-recapture data with a mixture of single and multiple recaptures. Individual variability in the growth parameters L∞ and k of the von Bertalanffy model was incorporated in the analyses. The models developed fit the data well based on the Bayesian p-values. Variability in L∞ for individuals was high relative to the variability in L∞ for the population, and variability in k for individuals was about the same as the variability in k for the population. Simulations showed that estimates of the growth parameters were accurate (relative biases &lt;5%), when variability in both L∞ and k or just in L∞ was accounted for. The \"true\" values of the parameters, L∞ and k, were contained in the estimated 95% credibility intervals in 90-94 out of 100 simulation runs on 100 simulated data sets. Overall, allowing for variability for both L∞ and k resulted in moderately more accurate estimates than allowing for just L∞. On the contrary, estimates were unreliable when variability in just k was considered. Using the WinBUGS software program, the calculation procedure was rather simple irrespective of which growth parameter was modeled with variability. Crown Copyright © 2008.","author":[{"dropping-particle":"","family":"Zhang","given":"Zane","non-dropping-particle":"","parse-names":false,"suffix":""},{"dropping-particle":"","family":"Lessard","given":"Joanne","non-dropping-particle":"","parse-names":false,"suffix":""},{"dropping-particle":"","family":"Campbell","given":"Alan","non-dropping-particle":"","parse-names":false,"suffix":""}],"container-title":"Fisheries Research","id":"ITEM-1","issue":"2-3","issued":{"date-parts":[["2009"]]},"page":"289-295","title":"Use of Bayesian hierarchical models to estimate northern abalone, Haliotis kamtschatkana, growth parameters from tag-recapture data","type":"article-journal","volume":"95"},"uris":["http://www.mendeley.com/documents/?uuid=65be3e36-03d1-4734-b2e6-eda41464f4fd"]}],"mendeley":{"formattedCitation":"(Zhang et al. 2009)","manualFormatting":"(2009)","plainTextFormattedCitation":"(Zhang et al. 2009)","previouslyFormattedCitation":"(Zhang et al. 2009)"},"properties":{"noteIndex":0},"schema":"https://github.com/citation-style-language/schema/raw/master/csl-citation.json"}</w:instrText>
      </w:r>
      <w:r>
        <w:rPr>
          <w:rFonts w:ascii="Times New Roman" w:hAnsi="Times New Roman" w:cs="Times New Roman"/>
          <w:sz w:val="24"/>
          <w:szCs w:val="24"/>
        </w:rPr>
        <w:fldChar w:fldCharType="separate"/>
      </w:r>
      <w:r w:rsidRPr="00622CAF">
        <w:rPr>
          <w:rFonts w:ascii="Times New Roman" w:hAnsi="Times New Roman" w:cs="Times New Roman"/>
          <w:noProof/>
          <w:sz w:val="24"/>
          <w:szCs w:val="24"/>
        </w:rPr>
        <w:t>(2009)</w:t>
      </w:r>
      <w:r>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p>
    <w:p w14:paraId="4614960D" w14:textId="77777777" w:rsidR="008C372D" w:rsidRPr="00046C8F" w:rsidRDefault="008C372D" w:rsidP="008C372D">
      <w:pPr>
        <w:rPr>
          <w:rFonts w:ascii="Times New Roman" w:hAnsi="Times New Roman" w:cs="Times New Roman"/>
          <w:b/>
          <w:sz w:val="24"/>
          <w:szCs w:val="24"/>
        </w:rPr>
      </w:pPr>
    </w:p>
    <w:p w14:paraId="1ECD481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 Model 1</w:t>
      </w:r>
    </w:p>
    <w:p w14:paraId="44536C41" w14:textId="4452AA70" w:rsidR="008C372D" w:rsidRPr="00046C8F" w:rsidRDefault="008C372D" w:rsidP="008C372D">
      <w:pPr>
        <w:rPr>
          <w:rFonts w:ascii="Times New Roman" w:hAnsi="Times New Roman" w:cs="Times New Roman"/>
          <w:b/>
          <w:sz w:val="20"/>
          <w:szCs w:val="20"/>
        </w:rPr>
      </w:pPr>
      <w:proofErr w:type="gramStart"/>
      <w:r w:rsidRPr="00046C8F">
        <w:rPr>
          <w:rFonts w:ascii="Times New Roman" w:hAnsi="Times New Roman" w:cs="Times New Roman"/>
          <w:b/>
          <w:sz w:val="20"/>
          <w:szCs w:val="20"/>
        </w:rPr>
        <w:t>model{</w:t>
      </w:r>
      <w:proofErr w:type="gramEnd"/>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 </w:t>
      </w:r>
    </w:p>
    <w:p w14:paraId="4F6CC18B" w14:textId="7D753720"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for (</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in 1:</w:t>
      </w:r>
      <w:r w:rsidR="00CA6CE8">
        <w:rPr>
          <w:rFonts w:ascii="Times New Roman" w:hAnsi="Times New Roman" w:cs="Times New Roman"/>
          <w:b/>
          <w:sz w:val="20"/>
          <w:szCs w:val="20"/>
        </w:rPr>
        <w:t>387</w:t>
      </w:r>
      <w:r w:rsidRPr="00046C8F">
        <w:rPr>
          <w:rFonts w:ascii="Times New Roman" w:hAnsi="Times New Roman" w:cs="Times New Roman"/>
          <w:b/>
          <w:sz w:val="20"/>
          <w:szCs w:val="20"/>
        </w:rPr>
        <w:t>)</w:t>
      </w:r>
      <w:r w:rsidRPr="00046C8F">
        <w:rPr>
          <w:rFonts w:ascii="Times New Roman" w:hAnsi="Times New Roman" w:cs="Times New Roman"/>
          <w:b/>
          <w:sz w:val="20"/>
          <w:szCs w:val="20"/>
        </w:rPr>
        <w:tab/>
        <w:t xml:space="preserve"> {</w:t>
      </w:r>
    </w:p>
    <w:p w14:paraId="1A49D9B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for (j in </w:t>
      </w:r>
      <w:proofErr w:type="gramStart"/>
      <w:r w:rsidRPr="00046C8F">
        <w:rPr>
          <w:rFonts w:ascii="Times New Roman" w:hAnsi="Times New Roman" w:cs="Times New Roman"/>
          <w:b/>
          <w:sz w:val="20"/>
          <w:szCs w:val="20"/>
        </w:rPr>
        <w:t>2:n</w:t>
      </w:r>
      <w:proofErr w:type="gram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t>{</w:t>
      </w:r>
    </w:p>
    <w:p w14:paraId="1E325B16"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r w:rsidRPr="00046C8F">
        <w:rPr>
          <w:rFonts w:ascii="Times New Roman" w:hAnsi="Times New Roman" w:cs="Times New Roman"/>
          <w:b/>
          <w:sz w:val="20"/>
          <w:szCs w:val="20"/>
        </w:rPr>
        <w:tab/>
      </w:r>
    </w:p>
    <w:p w14:paraId="0CDD1C68" w14:textId="28FDB3CF"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*(1.0 - exp(-k[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-1])))</w:t>
      </w:r>
    </w:p>
    <w:p w14:paraId="19978B3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p>
    <w:p w14:paraId="65C470C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w:t>
      </w:r>
    </w:p>
    <w:p w14:paraId="3C2689A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w:t>
      </w:r>
    </w:p>
    <w:p w14:paraId="2D7BE14D"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047F16B3" w14:textId="51D59D2D"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*(1.0 - exp(-k[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p>
    <w:p w14:paraId="1A968EB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1CED08F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w:t>
      </w:r>
    </w:p>
    <w:p w14:paraId="4C7D144A" w14:textId="320B49FF"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r w:rsidRPr="00046C8F">
        <w:rPr>
          <w:rFonts w:ascii="Times New Roman" w:hAnsi="Times New Roman" w:cs="Times New Roman"/>
          <w:b/>
          <w:sz w:val="20"/>
          <w:szCs w:val="20"/>
        </w:rPr>
        <w:tab/>
      </w:r>
    </w:p>
    <w:p w14:paraId="758035B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I(0,1)</w:t>
      </w:r>
    </w:p>
    <w:p w14:paraId="5298CD3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shape, rate)</w:t>
      </w:r>
    </w:p>
    <w:p w14:paraId="4B04E7C8"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w:t>
      </w:r>
    </w:p>
    <w:p w14:paraId="163CBDB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3347226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w:t>
      </w:r>
    </w:p>
    <w:p w14:paraId="4B00564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var &lt;- 1/tau</w:t>
      </w:r>
    </w:p>
    <w:p w14:paraId="66FA17B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100, 0.0001)</w:t>
      </w:r>
    </w:p>
    <w:p w14:paraId="236BA27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7345704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shape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49F1FA1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rate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6314F09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dbeta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1, 1)</w:t>
      </w:r>
    </w:p>
    <w:p w14:paraId="355ECAB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1092A91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tau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656E9BF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w:t>
      </w:r>
    </w:p>
    <w:p w14:paraId="5F6167A8" w14:textId="77777777" w:rsidR="008C372D" w:rsidRPr="00046C8F" w:rsidRDefault="008C372D" w:rsidP="008C372D">
      <w:pPr>
        <w:rPr>
          <w:rFonts w:ascii="Times New Roman" w:hAnsi="Times New Roman" w:cs="Times New Roman"/>
          <w:b/>
          <w:sz w:val="20"/>
          <w:szCs w:val="20"/>
        </w:rPr>
      </w:pPr>
    </w:p>
    <w:p w14:paraId="36D2829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 Model 2</w:t>
      </w:r>
    </w:p>
    <w:p w14:paraId="44E84CD8" w14:textId="0D72B0A8" w:rsidR="008C372D" w:rsidRPr="00046C8F" w:rsidRDefault="008C372D" w:rsidP="008C372D">
      <w:pPr>
        <w:rPr>
          <w:rFonts w:ascii="Times New Roman" w:hAnsi="Times New Roman" w:cs="Times New Roman"/>
          <w:b/>
          <w:sz w:val="20"/>
          <w:szCs w:val="20"/>
        </w:rPr>
      </w:pPr>
      <w:proofErr w:type="gramStart"/>
      <w:r w:rsidRPr="00046C8F">
        <w:rPr>
          <w:rFonts w:ascii="Times New Roman" w:hAnsi="Times New Roman" w:cs="Times New Roman"/>
          <w:b/>
          <w:sz w:val="20"/>
          <w:szCs w:val="20"/>
        </w:rPr>
        <w:t>model{</w:t>
      </w:r>
      <w:proofErr w:type="gramEnd"/>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 </w:t>
      </w:r>
    </w:p>
    <w:p w14:paraId="1ED8D595" w14:textId="10EBFC03"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for (</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in 1:</w:t>
      </w:r>
      <w:r w:rsidR="00CA6CE8" w:rsidRPr="00CA6CE8">
        <w:rPr>
          <w:rFonts w:ascii="Times New Roman" w:hAnsi="Times New Roman" w:cs="Times New Roman"/>
          <w:b/>
          <w:sz w:val="20"/>
          <w:szCs w:val="20"/>
        </w:rPr>
        <w:t xml:space="preserve"> </w:t>
      </w:r>
      <w:r w:rsidR="00CA6CE8">
        <w:rPr>
          <w:rFonts w:ascii="Times New Roman" w:hAnsi="Times New Roman" w:cs="Times New Roman"/>
          <w:b/>
          <w:sz w:val="20"/>
          <w:szCs w:val="20"/>
        </w:rPr>
        <w:t>387</w:t>
      </w:r>
      <w:r w:rsidRPr="00046C8F">
        <w:rPr>
          <w:rFonts w:ascii="Times New Roman" w:hAnsi="Times New Roman" w:cs="Times New Roman"/>
          <w:b/>
          <w:sz w:val="20"/>
          <w:szCs w:val="20"/>
        </w:rPr>
        <w:t>)</w:t>
      </w:r>
      <w:r w:rsidRPr="00046C8F">
        <w:rPr>
          <w:rFonts w:ascii="Times New Roman" w:hAnsi="Times New Roman" w:cs="Times New Roman"/>
          <w:b/>
          <w:sz w:val="20"/>
          <w:szCs w:val="20"/>
        </w:rPr>
        <w:tab/>
        <w:t xml:space="preserve"> {</w:t>
      </w:r>
    </w:p>
    <w:p w14:paraId="7F868A2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for (j in </w:t>
      </w:r>
      <w:proofErr w:type="gramStart"/>
      <w:r w:rsidRPr="00046C8F">
        <w:rPr>
          <w:rFonts w:ascii="Times New Roman" w:hAnsi="Times New Roman" w:cs="Times New Roman"/>
          <w:b/>
          <w:sz w:val="20"/>
          <w:szCs w:val="20"/>
        </w:rPr>
        <w:t>2:n</w:t>
      </w:r>
      <w:proofErr w:type="gram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t>{</w:t>
      </w:r>
    </w:p>
    <w:p w14:paraId="676F9A0A"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r w:rsidRPr="00046C8F">
        <w:rPr>
          <w:rFonts w:ascii="Times New Roman" w:hAnsi="Times New Roman" w:cs="Times New Roman"/>
          <w:b/>
          <w:sz w:val="20"/>
          <w:szCs w:val="20"/>
        </w:rPr>
        <w:tab/>
      </w:r>
    </w:p>
    <w:p w14:paraId="3F756CBE" w14:textId="448B1A62"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*(1.0 - exp(-k*(A[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-1])))</w:t>
      </w:r>
    </w:p>
    <w:p w14:paraId="16D97936"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p>
    <w:p w14:paraId="300BCB5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w:t>
      </w:r>
    </w:p>
    <w:p w14:paraId="4F8456F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w:t>
      </w:r>
    </w:p>
    <w:p w14:paraId="230A235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56F9BA7C" w14:textId="6AEE87F8"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*(1.0 - exp(-k*A[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p>
    <w:p w14:paraId="4573FBA4"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0D899F3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w:t>
      </w:r>
    </w:p>
    <w:p w14:paraId="73ACE1C1" w14:textId="74A0067D"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r w:rsidRPr="00046C8F">
        <w:rPr>
          <w:rFonts w:ascii="Times New Roman" w:hAnsi="Times New Roman" w:cs="Times New Roman"/>
          <w:b/>
          <w:sz w:val="20"/>
          <w:szCs w:val="20"/>
        </w:rPr>
        <w:tab/>
      </w:r>
    </w:p>
    <w:p w14:paraId="4A5DA9D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shape, rate)</w:t>
      </w:r>
    </w:p>
    <w:p w14:paraId="0649795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w:t>
      </w:r>
    </w:p>
    <w:p w14:paraId="4BC0EF7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
    <w:p w14:paraId="43AED76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2589A4D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lastRenderedPageBreak/>
        <w:tab/>
      </w:r>
      <w:proofErr w:type="spellStart"/>
      <w:r w:rsidRPr="00046C8F">
        <w:rPr>
          <w:rFonts w:ascii="Times New Roman" w:hAnsi="Times New Roman" w:cs="Times New Roman"/>
          <w:b/>
          <w:sz w:val="20"/>
          <w:szCs w:val="20"/>
        </w:rPr>
        <w:t>k_std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w:t>
      </w:r>
    </w:p>
    <w:p w14:paraId="2C84B414"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var &lt;- 1/tau</w:t>
      </w:r>
    </w:p>
    <w:p w14:paraId="79FD280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k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I(0,1)</w:t>
      </w:r>
    </w:p>
    <w:p w14:paraId="7FF64AD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100, 0.0001)</w:t>
      </w:r>
    </w:p>
    <w:p w14:paraId="26A13AE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125C5C1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shape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7C45F1D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rate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225AA46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dbeta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1, 1)</w:t>
      </w:r>
    </w:p>
    <w:p w14:paraId="0A612C2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4CE6B06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tau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49092A2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w:t>
      </w:r>
    </w:p>
    <w:p w14:paraId="7FA37E8C" w14:textId="77777777" w:rsidR="008C372D" w:rsidRPr="00046C8F" w:rsidRDefault="008C372D" w:rsidP="008C372D">
      <w:pPr>
        <w:rPr>
          <w:rFonts w:ascii="Times New Roman" w:hAnsi="Times New Roman" w:cs="Times New Roman"/>
          <w:b/>
          <w:sz w:val="20"/>
          <w:szCs w:val="20"/>
        </w:rPr>
      </w:pPr>
    </w:p>
    <w:p w14:paraId="3E3AB346"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 Model 3</w:t>
      </w:r>
    </w:p>
    <w:p w14:paraId="6CFC6C5A" w14:textId="732959AD" w:rsidR="008C372D" w:rsidRPr="00046C8F" w:rsidRDefault="008C372D" w:rsidP="008C372D">
      <w:pPr>
        <w:rPr>
          <w:rFonts w:ascii="Times New Roman" w:hAnsi="Times New Roman" w:cs="Times New Roman"/>
          <w:b/>
          <w:sz w:val="20"/>
          <w:szCs w:val="20"/>
        </w:rPr>
      </w:pPr>
      <w:proofErr w:type="gramStart"/>
      <w:r w:rsidRPr="00046C8F">
        <w:rPr>
          <w:rFonts w:ascii="Times New Roman" w:hAnsi="Times New Roman" w:cs="Times New Roman"/>
          <w:b/>
          <w:sz w:val="20"/>
          <w:szCs w:val="20"/>
        </w:rPr>
        <w:t>model{</w:t>
      </w:r>
      <w:proofErr w:type="gramEnd"/>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 </w:t>
      </w:r>
    </w:p>
    <w:p w14:paraId="2AD5B66D" w14:textId="638B701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for (</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in 1:</w:t>
      </w:r>
      <w:r w:rsidR="00CA6CE8" w:rsidRPr="00CA6CE8">
        <w:rPr>
          <w:rFonts w:ascii="Times New Roman" w:hAnsi="Times New Roman" w:cs="Times New Roman"/>
          <w:b/>
          <w:sz w:val="20"/>
          <w:szCs w:val="20"/>
        </w:rPr>
        <w:t xml:space="preserve"> </w:t>
      </w:r>
      <w:r w:rsidR="00CA6CE8">
        <w:rPr>
          <w:rFonts w:ascii="Times New Roman" w:hAnsi="Times New Roman" w:cs="Times New Roman"/>
          <w:b/>
          <w:sz w:val="20"/>
          <w:szCs w:val="20"/>
        </w:rPr>
        <w:t>387</w:t>
      </w:r>
      <w:r w:rsidRPr="00046C8F">
        <w:rPr>
          <w:rFonts w:ascii="Times New Roman" w:hAnsi="Times New Roman" w:cs="Times New Roman"/>
          <w:b/>
          <w:sz w:val="20"/>
          <w:szCs w:val="20"/>
        </w:rPr>
        <w:t>)</w:t>
      </w:r>
      <w:r w:rsidRPr="00046C8F">
        <w:rPr>
          <w:rFonts w:ascii="Times New Roman" w:hAnsi="Times New Roman" w:cs="Times New Roman"/>
          <w:b/>
          <w:sz w:val="20"/>
          <w:szCs w:val="20"/>
        </w:rPr>
        <w:tab/>
        <w:t xml:space="preserve"> {</w:t>
      </w:r>
    </w:p>
    <w:p w14:paraId="63C445A4"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for (j in </w:t>
      </w:r>
      <w:proofErr w:type="gramStart"/>
      <w:r w:rsidRPr="00046C8F">
        <w:rPr>
          <w:rFonts w:ascii="Times New Roman" w:hAnsi="Times New Roman" w:cs="Times New Roman"/>
          <w:b/>
          <w:sz w:val="20"/>
          <w:szCs w:val="20"/>
        </w:rPr>
        <w:t>2:n</w:t>
      </w:r>
      <w:proofErr w:type="gram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t>{</w:t>
      </w:r>
    </w:p>
    <w:p w14:paraId="7BB0A0C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r w:rsidRPr="00046C8F">
        <w:rPr>
          <w:rFonts w:ascii="Times New Roman" w:hAnsi="Times New Roman" w:cs="Times New Roman"/>
          <w:b/>
          <w:sz w:val="20"/>
          <w:szCs w:val="20"/>
        </w:rPr>
        <w:tab/>
      </w:r>
    </w:p>
    <w:p w14:paraId="4216052F" w14:textId="55F5F2D3"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*(1.0 - exp(-k[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-1])))</w:t>
      </w:r>
    </w:p>
    <w:p w14:paraId="61D1A9C6"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p>
    <w:p w14:paraId="436AF8A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w:t>
      </w:r>
    </w:p>
    <w:p w14:paraId="79D1214F"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w:t>
      </w:r>
    </w:p>
    <w:p w14:paraId="66F7D85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4D32AF1C" w14:textId="67256F05"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 xml:space="preserve"> *(1.0 - exp(-k[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p>
    <w:p w14:paraId="2C749F8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111926D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w:t>
      </w:r>
    </w:p>
    <w:p w14:paraId="0CF48278"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I(0,1)</w:t>
      </w:r>
      <w:r w:rsidRPr="00046C8F">
        <w:rPr>
          <w:rFonts w:ascii="Times New Roman" w:hAnsi="Times New Roman" w:cs="Times New Roman"/>
          <w:b/>
          <w:sz w:val="20"/>
          <w:szCs w:val="20"/>
        </w:rPr>
        <w:tab/>
      </w:r>
      <w:r w:rsidRPr="00046C8F">
        <w:rPr>
          <w:rFonts w:ascii="Times New Roman" w:hAnsi="Times New Roman" w:cs="Times New Roman"/>
          <w:b/>
          <w:sz w:val="20"/>
          <w:szCs w:val="20"/>
        </w:rPr>
        <w:tab/>
      </w:r>
    </w:p>
    <w:p w14:paraId="1B3DE01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shape, rate)</w:t>
      </w:r>
    </w:p>
    <w:p w14:paraId="2FCA38B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w:t>
      </w:r>
    </w:p>
    <w:p w14:paraId="7BEF332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2289409F"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w:t>
      </w:r>
    </w:p>
    <w:p w14:paraId="0680E01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var &lt;- 1/tau</w:t>
      </w:r>
    </w:p>
    <w:p w14:paraId="192295E6" w14:textId="642F5099"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5EDD5878"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100, 0.0001)</w:t>
      </w:r>
    </w:p>
    <w:p w14:paraId="6C97CB1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1657D10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shape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41F9F97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rate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2DE5205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dbeta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1, 1)</w:t>
      </w:r>
    </w:p>
    <w:p w14:paraId="4A1704C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701EDED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tau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6B58DAAA"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w:t>
      </w:r>
    </w:p>
    <w:p w14:paraId="4AC99AE0" w14:textId="77777777" w:rsidR="008C372D" w:rsidRPr="00046C8F" w:rsidRDefault="008C372D" w:rsidP="008C372D">
      <w:pPr>
        <w:rPr>
          <w:rFonts w:ascii="Times New Roman" w:hAnsi="Times New Roman" w:cs="Times New Roman"/>
          <w:b/>
          <w:sz w:val="20"/>
          <w:szCs w:val="20"/>
        </w:rPr>
      </w:pPr>
    </w:p>
    <w:p w14:paraId="33476B9A"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 Model 4</w:t>
      </w:r>
    </w:p>
    <w:p w14:paraId="55F7BFD2" w14:textId="0D8250E3" w:rsidR="008C372D" w:rsidRPr="00046C8F" w:rsidRDefault="008C372D" w:rsidP="008C372D">
      <w:pPr>
        <w:rPr>
          <w:rFonts w:ascii="Times New Roman" w:hAnsi="Times New Roman" w:cs="Times New Roman"/>
          <w:b/>
          <w:sz w:val="20"/>
          <w:szCs w:val="20"/>
        </w:rPr>
      </w:pPr>
      <w:proofErr w:type="gramStart"/>
      <w:r w:rsidRPr="00046C8F">
        <w:rPr>
          <w:rFonts w:ascii="Times New Roman" w:hAnsi="Times New Roman" w:cs="Times New Roman"/>
          <w:b/>
          <w:sz w:val="20"/>
          <w:szCs w:val="20"/>
        </w:rPr>
        <w:t>model{</w:t>
      </w:r>
      <w:proofErr w:type="gramEnd"/>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 </w:t>
      </w:r>
    </w:p>
    <w:p w14:paraId="1C86C311" w14:textId="13BF1424"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for (</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in 1:</w:t>
      </w:r>
      <w:r w:rsidR="00CA6CE8" w:rsidRPr="00CA6CE8">
        <w:rPr>
          <w:rFonts w:ascii="Times New Roman" w:hAnsi="Times New Roman" w:cs="Times New Roman"/>
          <w:b/>
          <w:sz w:val="20"/>
          <w:szCs w:val="20"/>
        </w:rPr>
        <w:t xml:space="preserve"> </w:t>
      </w:r>
      <w:r w:rsidR="00CA6CE8">
        <w:rPr>
          <w:rFonts w:ascii="Times New Roman" w:hAnsi="Times New Roman" w:cs="Times New Roman"/>
          <w:b/>
          <w:sz w:val="20"/>
          <w:szCs w:val="20"/>
        </w:rPr>
        <w:t>387</w:t>
      </w:r>
      <w:r w:rsidRPr="00046C8F">
        <w:rPr>
          <w:rFonts w:ascii="Times New Roman" w:hAnsi="Times New Roman" w:cs="Times New Roman"/>
          <w:b/>
          <w:sz w:val="20"/>
          <w:szCs w:val="20"/>
        </w:rPr>
        <w:t>)</w:t>
      </w:r>
      <w:r w:rsidRPr="00046C8F">
        <w:rPr>
          <w:rFonts w:ascii="Times New Roman" w:hAnsi="Times New Roman" w:cs="Times New Roman"/>
          <w:b/>
          <w:sz w:val="20"/>
          <w:szCs w:val="20"/>
        </w:rPr>
        <w:tab/>
        <w:t xml:space="preserve"> {</w:t>
      </w:r>
    </w:p>
    <w:p w14:paraId="78F62C9A"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for (j in </w:t>
      </w:r>
      <w:proofErr w:type="gramStart"/>
      <w:r w:rsidRPr="00046C8F">
        <w:rPr>
          <w:rFonts w:ascii="Times New Roman" w:hAnsi="Times New Roman" w:cs="Times New Roman"/>
          <w:b/>
          <w:sz w:val="20"/>
          <w:szCs w:val="20"/>
        </w:rPr>
        <w:t>2:n</w:t>
      </w:r>
      <w:proofErr w:type="gram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t>{</w:t>
      </w:r>
    </w:p>
    <w:p w14:paraId="171A107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r w:rsidRPr="00046C8F">
        <w:rPr>
          <w:rFonts w:ascii="Times New Roman" w:hAnsi="Times New Roman" w:cs="Times New Roman"/>
          <w:b/>
          <w:sz w:val="20"/>
          <w:szCs w:val="20"/>
        </w:rPr>
        <w:tab/>
      </w:r>
    </w:p>
    <w:p w14:paraId="5DF5D308" w14:textId="4A3A7BC0"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*(1.0 - exp(-k*(A[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-1])))</w:t>
      </w:r>
    </w:p>
    <w:p w14:paraId="3AADD02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p>
    <w:p w14:paraId="3916E70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w:t>
      </w:r>
    </w:p>
    <w:p w14:paraId="3EAA756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w:t>
      </w:r>
    </w:p>
    <w:p w14:paraId="2C66B32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7AF4BF7A" w14:textId="74C6351D"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 xml:space="preserve"> *(1.0 - exp(-k*A[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p>
    <w:p w14:paraId="1A62AE5F"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56C8408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w:t>
      </w:r>
    </w:p>
    <w:p w14:paraId="5B5FBECD"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shape, rate)</w:t>
      </w:r>
    </w:p>
    <w:p w14:paraId="032796D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w:t>
      </w:r>
    </w:p>
    <w:p w14:paraId="20D1895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lastRenderedPageBreak/>
        <w:tab/>
      </w:r>
      <w:proofErr w:type="spellStart"/>
      <w:r w:rsidRPr="00046C8F">
        <w:rPr>
          <w:rFonts w:ascii="Times New Roman" w:hAnsi="Times New Roman" w:cs="Times New Roman"/>
          <w:b/>
          <w:sz w:val="20"/>
          <w:szCs w:val="20"/>
        </w:rPr>
        <w:t>Linf_std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218DEDE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w:t>
      </w:r>
    </w:p>
    <w:p w14:paraId="5CEB881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var &lt;- 1/tau</w:t>
      </w:r>
    </w:p>
    <w:p w14:paraId="52D17CED"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k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I(0,1)</w:t>
      </w:r>
    </w:p>
    <w:p w14:paraId="49B2795F" w14:textId="7AF3E968"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5EE7133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100, 0.0001)</w:t>
      </w:r>
    </w:p>
    <w:p w14:paraId="61D91FC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61A5570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shape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1F09A9A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rate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50BE1EE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dbeta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1, 1)</w:t>
      </w:r>
    </w:p>
    <w:p w14:paraId="28B5008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42E1144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tau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4FD2CEB7" w14:textId="77777777" w:rsidR="008C372D" w:rsidRPr="00574813"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w:t>
      </w:r>
      <w:r>
        <w:rPr>
          <w:rFonts w:ascii="Times New Roman" w:hAnsi="Times New Roman" w:cs="Times New Roman"/>
          <w:b/>
          <w:sz w:val="24"/>
          <w:szCs w:val="24"/>
        </w:rPr>
        <w:br w:type="page"/>
      </w:r>
    </w:p>
    <w:p w14:paraId="7EB7C326" w14:textId="5DA2FA64" w:rsidR="00F11515" w:rsidRDefault="00F11515">
      <w:pPr>
        <w:rPr>
          <w:rFonts w:ascii="Times New Roman" w:hAnsi="Times New Roman" w:cs="Times New Roman"/>
          <w:sz w:val="24"/>
          <w:szCs w:val="24"/>
        </w:rPr>
      </w:pPr>
      <w:r>
        <w:rPr>
          <w:rFonts w:ascii="Times New Roman" w:hAnsi="Times New Roman" w:cs="Times New Roman"/>
          <w:b/>
          <w:sz w:val="24"/>
          <w:szCs w:val="24"/>
        </w:rPr>
        <w:lastRenderedPageBreak/>
        <w:t xml:space="preserve">Table 1. </w:t>
      </w:r>
      <w:r>
        <w:rPr>
          <w:rFonts w:ascii="Times New Roman" w:hAnsi="Times New Roman" w:cs="Times New Roman"/>
          <w:sz w:val="24"/>
          <w:szCs w:val="24"/>
        </w:rPr>
        <w:t xml:space="preserve">Summary of </w:t>
      </w:r>
      <w:r w:rsidR="00787181">
        <w:rPr>
          <w:rFonts w:ascii="Times New Roman" w:hAnsi="Times New Roman" w:cs="Times New Roman"/>
          <w:sz w:val="24"/>
          <w:szCs w:val="24"/>
        </w:rPr>
        <w:t xml:space="preserve">OTP </w:t>
      </w:r>
      <w:r>
        <w:rPr>
          <w:rFonts w:ascii="Times New Roman" w:hAnsi="Times New Roman" w:cs="Times New Roman"/>
          <w:sz w:val="24"/>
          <w:szCs w:val="24"/>
        </w:rPr>
        <w:t xml:space="preserve">tagging and recapture </w:t>
      </w:r>
      <w:r w:rsidR="00787181">
        <w:rPr>
          <w:rFonts w:ascii="Times New Roman" w:hAnsi="Times New Roman" w:cs="Times New Roman"/>
          <w:sz w:val="24"/>
          <w:szCs w:val="24"/>
        </w:rPr>
        <w:t>data</w:t>
      </w:r>
      <w:r>
        <w:rPr>
          <w:rFonts w:ascii="Times New Roman" w:hAnsi="Times New Roman" w:cs="Times New Roman"/>
          <w:sz w:val="24"/>
          <w:szCs w:val="24"/>
        </w:rPr>
        <w:t xml:space="preserve"> for fish </w:t>
      </w:r>
      <w:r w:rsidR="00787181">
        <w:rPr>
          <w:rFonts w:ascii="Times New Roman" w:hAnsi="Times New Roman" w:cs="Times New Roman"/>
          <w:sz w:val="24"/>
          <w:szCs w:val="24"/>
        </w:rPr>
        <w:t xml:space="preserve">with valid locations. </w:t>
      </w:r>
      <w:r>
        <w:rPr>
          <w:rFonts w:ascii="Times New Roman" w:hAnsi="Times New Roman" w:cs="Times New Roman"/>
          <w:sz w:val="24"/>
          <w:szCs w:val="24"/>
        </w:rPr>
        <w:t>Release and recapture location numbers correspond to the State of Hawaii’s statistical reporting grids (Figure 1).</w:t>
      </w:r>
      <w:r w:rsidR="00787181">
        <w:rPr>
          <w:rFonts w:ascii="Times New Roman" w:hAnsi="Times New Roman" w:cs="Times New Roman"/>
          <w:sz w:val="24"/>
          <w:szCs w:val="24"/>
        </w:rPr>
        <w:t xml:space="preserve"> Adapted from Kobayashi, Okamoto &amp; Oishi (2008).</w:t>
      </w:r>
    </w:p>
    <w:p w14:paraId="42E6E1C8" w14:textId="77777777" w:rsidR="00F11515" w:rsidRDefault="00F11515">
      <w:pPr>
        <w:rPr>
          <w:rFonts w:ascii="Times New Roman" w:hAnsi="Times New Roman" w:cs="Times New Roman"/>
          <w:sz w:val="24"/>
          <w:szCs w:val="24"/>
        </w:rPr>
      </w:pPr>
    </w:p>
    <w:p w14:paraId="4F0F161C" w14:textId="06E60F55" w:rsidR="00F11515" w:rsidRDefault="00F11515">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F06EB8D" wp14:editId="731117EF">
            <wp:extent cx="7284116" cy="4522817"/>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07 at 2.15.05 PM.png"/>
                    <pic:cNvPicPr/>
                  </pic:nvPicPr>
                  <pic:blipFill>
                    <a:blip r:embed="rId9">
                      <a:extLst>
                        <a:ext uri="{28A0092B-C50C-407E-A947-70E740481C1C}">
                          <a14:useLocalDpi xmlns:a14="http://schemas.microsoft.com/office/drawing/2010/main" val="0"/>
                        </a:ext>
                      </a:extLst>
                    </a:blip>
                    <a:stretch>
                      <a:fillRect/>
                    </a:stretch>
                  </pic:blipFill>
                  <pic:spPr>
                    <a:xfrm rot="16200000">
                      <a:off x="0" y="0"/>
                      <a:ext cx="7297961" cy="4531414"/>
                    </a:xfrm>
                    <a:prstGeom prst="rect">
                      <a:avLst/>
                    </a:prstGeom>
                  </pic:spPr>
                </pic:pic>
              </a:graphicData>
            </a:graphic>
          </wp:inline>
        </w:drawing>
      </w:r>
      <w:r>
        <w:rPr>
          <w:rFonts w:ascii="Times New Roman" w:hAnsi="Times New Roman" w:cs="Times New Roman"/>
          <w:b/>
          <w:sz w:val="24"/>
          <w:szCs w:val="24"/>
        </w:rPr>
        <w:br w:type="page"/>
      </w:r>
    </w:p>
    <w:p w14:paraId="655118CC" w14:textId="361F1060" w:rsidR="008C372D" w:rsidDel="006609FA" w:rsidRDefault="00F11515" w:rsidP="008C372D">
      <w:pPr>
        <w:rPr>
          <w:del w:id="181" w:author="Stephen Scherrer" w:date="2019-06-12T15:18:00Z"/>
          <w:rFonts w:ascii="Times New Roman" w:hAnsi="Times New Roman" w:cs="Times New Roman"/>
          <w:sz w:val="24"/>
          <w:szCs w:val="24"/>
        </w:rPr>
      </w:pPr>
      <w:r>
        <w:rPr>
          <w:rFonts w:ascii="Times New Roman" w:hAnsi="Times New Roman" w:cs="Times New Roman"/>
          <w:b/>
          <w:sz w:val="24"/>
          <w:szCs w:val="24"/>
        </w:rPr>
        <w:lastRenderedPageBreak/>
        <w:t>Table 2</w:t>
      </w:r>
      <w:r w:rsidR="008C372D" w:rsidRPr="00046C8F">
        <w:rPr>
          <w:rFonts w:ascii="Times New Roman" w:hAnsi="Times New Roman" w:cs="Times New Roman"/>
          <w:b/>
          <w:sz w:val="24"/>
          <w:szCs w:val="24"/>
        </w:rPr>
        <w:t xml:space="preserve">. </w:t>
      </w:r>
      <w:ins w:id="182" w:author="Stephen Scherrer" w:date="2019-06-12T15:06:00Z">
        <w:r w:rsidR="008372C7">
          <w:rPr>
            <w:rFonts w:ascii="Times New Roman" w:hAnsi="Times New Roman" w:cs="Times New Roman"/>
            <w:sz w:val="24"/>
            <w:szCs w:val="24"/>
          </w:rPr>
          <w:t xml:space="preserve">Estimates of </w:t>
        </w:r>
      </w:ins>
      <w:proofErr w:type="spellStart"/>
      <w:ins w:id="183" w:author="Stephen Scherrer" w:date="2019-06-12T15:07:00Z">
        <w:r w:rsidR="008372C7">
          <w:rPr>
            <w:rFonts w:ascii="Times New Roman" w:hAnsi="Times New Roman" w:cs="Times New Roman"/>
            <w:sz w:val="24"/>
            <w:szCs w:val="24"/>
          </w:rPr>
          <w:t>vonBertalanffy</w:t>
        </w:r>
        <w:proofErr w:type="spellEnd"/>
        <w:r w:rsidR="008372C7">
          <w:rPr>
            <w:rFonts w:ascii="Times New Roman" w:hAnsi="Times New Roman" w:cs="Times New Roman"/>
            <w:sz w:val="24"/>
            <w:szCs w:val="24"/>
          </w:rPr>
          <w:t xml:space="preserve"> parameters </w:t>
        </w:r>
      </w:ins>
      <w:ins w:id="184" w:author="Stephen Scherrer" w:date="2019-06-12T15:08:00Z">
        <w:r w:rsidR="008372C7">
          <w:rPr>
            <w:rFonts w:ascii="Times New Roman" w:hAnsi="Times New Roman" w:cs="Times New Roman"/>
            <w:sz w:val="24"/>
            <w:szCs w:val="24"/>
          </w:rPr>
          <w:t xml:space="preserve">including </w:t>
        </w:r>
      </w:ins>
      <w:ins w:id="185" w:author="Stephen Scherrer" w:date="2019-06-12T15:19:00Z">
        <w:r w:rsidR="006609FA">
          <w:rPr>
            <w:rFonts w:ascii="Times New Roman" w:hAnsi="Times New Roman" w:cs="Times New Roman"/>
            <w:sz w:val="24"/>
            <w:szCs w:val="24"/>
          </w:rPr>
          <w:t xml:space="preserve">average </w:t>
        </w:r>
      </w:ins>
      <w:ins w:id="186" w:author="Stephen Scherrer" w:date="2019-06-12T15:06:00Z">
        <w:r w:rsidR="008372C7">
          <w:rPr>
            <w:rFonts w:ascii="Times New Roman" w:hAnsi="Times New Roman" w:cs="Times New Roman"/>
            <w:sz w:val="24"/>
            <w:szCs w:val="24"/>
          </w:rPr>
          <w:t>asymptotic length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ins>
      <w:ins w:id="187" w:author="Stephen Scherrer" w:date="2019-06-12T15:07:00Z">
        <w:r w:rsidR="008372C7">
          <w:rPr>
            <w:rFonts w:ascii="Times New Roman" w:hAnsi="Times New Roman" w:cs="Times New Roman"/>
            <w:noProof/>
            <w:sz w:val="24"/>
            <w:szCs w:val="24"/>
          </w:rPr>
          <w:t xml:space="preserve">) the </w:t>
        </w:r>
      </w:ins>
      <w:ins w:id="188" w:author="Stephen Scherrer" w:date="2019-06-12T15:08:00Z">
        <w:r w:rsidR="008372C7">
          <w:rPr>
            <w:rFonts w:ascii="Times New Roman" w:hAnsi="Times New Roman" w:cs="Times New Roman"/>
            <w:noProof/>
            <w:sz w:val="24"/>
            <w:szCs w:val="24"/>
          </w:rPr>
          <w:t>Brody growth coefficient (</w:t>
        </w:r>
        <w:r w:rsidR="008372C7">
          <w:rPr>
            <w:rFonts w:ascii="Times New Roman" w:hAnsi="Times New Roman" w:cs="Times New Roman"/>
            <w:i/>
            <w:iCs/>
            <w:noProof/>
            <w:sz w:val="24"/>
            <w:szCs w:val="24"/>
          </w:rPr>
          <w:t>k),</w:t>
        </w:r>
        <w:r w:rsidR="008372C7">
          <w:rPr>
            <w:rFonts w:ascii="Times New Roman" w:hAnsi="Times New Roman" w:cs="Times New Roman"/>
            <w:noProof/>
            <w:sz w:val="24"/>
            <w:szCs w:val="24"/>
          </w:rPr>
          <w:t xml:space="preserve"> and </w:t>
        </w:r>
      </w:ins>
      <w:ins w:id="189" w:author="Stephen Scherrer" w:date="2019-06-12T15:19:00Z">
        <w:r w:rsidR="006609FA">
          <w:rPr>
            <w:rFonts w:ascii="Times New Roman" w:hAnsi="Times New Roman" w:cs="Times New Roman"/>
            <w:noProof/>
            <w:sz w:val="24"/>
            <w:szCs w:val="24"/>
          </w:rPr>
          <w:t>th</w:t>
        </w:r>
      </w:ins>
      <w:ins w:id="190" w:author="Stephen Scherrer" w:date="2019-06-12T15:20:00Z">
        <w:r w:rsidR="006609FA">
          <w:rPr>
            <w:rFonts w:ascii="Times New Roman" w:hAnsi="Times New Roman" w:cs="Times New Roman"/>
            <w:noProof/>
            <w:sz w:val="24"/>
            <w:szCs w:val="24"/>
          </w:rPr>
          <w:t xml:space="preserve">eoretical age at length zero </w:t>
        </w:r>
      </w:ins>
      <w:ins w:id="191" w:author="Stephen Scherrer" w:date="2019-06-12T15:08:00Z">
        <w:r w:rsidR="008372C7">
          <w:rPr>
            <w:rFonts w:ascii="Times New Roman" w:hAnsi="Times New Roman" w:cs="Times New Roman"/>
            <w:noProof/>
            <w:sz w:val="24"/>
            <w:szCs w:val="24"/>
          </w:rPr>
          <w:t>t</w:t>
        </w:r>
      </w:ins>
      <w:ins w:id="192" w:author="Stephen Scherrer" w:date="2019-06-12T15:20:00Z">
        <w:r w:rsidR="006609FA">
          <w:rPr>
            <w:rFonts w:ascii="Times New Roman" w:hAnsi="Times New Roman" w:cs="Times New Roman"/>
            <w:noProof/>
            <w:sz w:val="24"/>
            <w:szCs w:val="24"/>
            <w:vertAlign w:val="subscript"/>
          </w:rPr>
          <w:t>0</w:t>
        </w:r>
      </w:ins>
      <w:r w:rsidR="008C372D" w:rsidRPr="00046C8F">
        <w:rPr>
          <w:rFonts w:ascii="Times New Roman" w:hAnsi="Times New Roman" w:cs="Times New Roman"/>
          <w:sz w:val="24"/>
          <w:szCs w:val="24"/>
        </w:rPr>
        <w:t xml:space="preserve"> for </w:t>
      </w:r>
      <w:r w:rsidR="008C372D" w:rsidRPr="00046C8F">
        <w:rPr>
          <w:rFonts w:ascii="Times New Roman" w:hAnsi="Times New Roman" w:cs="Times New Roman"/>
          <w:i/>
          <w:sz w:val="24"/>
          <w:szCs w:val="24"/>
        </w:rPr>
        <w:t>P. filamentosus</w:t>
      </w:r>
      <w:r w:rsidR="008C372D" w:rsidRPr="00046C8F">
        <w:rPr>
          <w:rFonts w:ascii="Times New Roman" w:hAnsi="Times New Roman" w:cs="Times New Roman"/>
          <w:sz w:val="24"/>
          <w:szCs w:val="24"/>
        </w:rPr>
        <w:t xml:space="preserve"> estimated in</w:t>
      </w:r>
      <w:r w:rsidR="008C372D">
        <w:rPr>
          <w:rFonts w:ascii="Times New Roman" w:hAnsi="Times New Roman" w:cs="Times New Roman"/>
          <w:sz w:val="24"/>
          <w:szCs w:val="24"/>
        </w:rPr>
        <w:t xml:space="preserve"> </w:t>
      </w:r>
      <w:ins w:id="193" w:author="Stephen Scherrer" w:date="2019-06-12T15:05:00Z">
        <w:r w:rsidR="008372C7">
          <w:rPr>
            <w:rFonts w:ascii="Times New Roman" w:hAnsi="Times New Roman" w:cs="Times New Roman"/>
            <w:sz w:val="24"/>
            <w:szCs w:val="24"/>
          </w:rPr>
          <w:t>the Main Hawaiian Islands (MHI), Northwestern Hawaiian I</w:t>
        </w:r>
      </w:ins>
      <w:ins w:id="194" w:author="Stephen Scherrer" w:date="2019-06-12T15:06:00Z">
        <w:r w:rsidR="008372C7">
          <w:rPr>
            <w:rFonts w:ascii="Times New Roman" w:hAnsi="Times New Roman" w:cs="Times New Roman"/>
            <w:sz w:val="24"/>
            <w:szCs w:val="24"/>
          </w:rPr>
          <w:t xml:space="preserve">slands (NWHI) and pooled across </w:t>
        </w:r>
      </w:ins>
      <w:r w:rsidR="008C372D">
        <w:rPr>
          <w:rFonts w:ascii="Times New Roman" w:hAnsi="Times New Roman" w:cs="Times New Roman"/>
          <w:sz w:val="24"/>
          <w:szCs w:val="24"/>
        </w:rPr>
        <w:t>the</w:t>
      </w:r>
      <w:r w:rsidR="008C372D" w:rsidRPr="00046C8F">
        <w:rPr>
          <w:rFonts w:ascii="Times New Roman" w:hAnsi="Times New Roman" w:cs="Times New Roman"/>
          <w:sz w:val="24"/>
          <w:szCs w:val="24"/>
        </w:rPr>
        <w:t xml:space="preserve"> Hawaii</w:t>
      </w:r>
      <w:r w:rsidR="008C372D">
        <w:rPr>
          <w:rFonts w:ascii="Times New Roman" w:hAnsi="Times New Roman" w:cs="Times New Roman"/>
          <w:sz w:val="24"/>
          <w:szCs w:val="24"/>
        </w:rPr>
        <w:t xml:space="preserve"> Archipelago</w:t>
      </w:r>
      <w:r w:rsidR="008C372D" w:rsidRPr="00046C8F">
        <w:rPr>
          <w:rFonts w:ascii="Times New Roman" w:hAnsi="Times New Roman" w:cs="Times New Roman"/>
          <w:sz w:val="24"/>
          <w:szCs w:val="24"/>
        </w:rPr>
        <w:t xml:space="preserve">. When available in the literature, 95% confidence intervals for parameter estimates are presented in brackets next to parameter point estimates. </w:t>
      </w:r>
    </w:p>
    <w:p w14:paraId="417A83ED" w14:textId="566CCC80" w:rsidR="006609FA" w:rsidRDefault="00A72296" w:rsidP="008C372D">
      <w:pPr>
        <w:rPr>
          <w:ins w:id="195" w:author="Stephen Scherrer" w:date="2019-06-12T15:18:00Z"/>
          <w:rFonts w:ascii="Times New Roman" w:hAnsi="Times New Roman" w:cs="Times New Roman"/>
          <w:sz w:val="24"/>
          <w:szCs w:val="24"/>
        </w:rPr>
      </w:pPr>
      <w:commentRangeStart w:id="196"/>
      <w:del w:id="197" w:author="Stephen Scherrer" w:date="2019-06-12T15:18:00Z">
        <w:r w:rsidDel="006609FA">
          <w:rPr>
            <w:rFonts w:ascii="Times New Roman" w:hAnsi="Times New Roman" w:cs="Times New Roman"/>
            <w:noProof/>
            <w:sz w:val="24"/>
            <w:szCs w:val="24"/>
          </w:rPr>
          <w:drawing>
            <wp:inline distT="0" distB="0" distL="0" distR="0" wp14:anchorId="54033DC1" wp14:editId="46B26F23">
              <wp:extent cx="6998988" cy="2963354"/>
              <wp:effectExtent l="0" t="127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4-23 at 12.36.08 PM.pn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7061747" cy="2989926"/>
                      </a:xfrm>
                      <a:prstGeom prst="rect">
                        <a:avLst/>
                      </a:prstGeom>
                    </pic:spPr>
                  </pic:pic>
                </a:graphicData>
              </a:graphic>
            </wp:inline>
          </w:drawing>
        </w:r>
      </w:del>
      <w:commentRangeEnd w:id="196"/>
      <w:r w:rsidR="00651BD2">
        <w:rPr>
          <w:rStyle w:val="CommentReference"/>
        </w:rPr>
        <w:commentReference w:id="196"/>
      </w:r>
      <w:del w:id="198" w:author="Stephen Scherrer" w:date="2019-06-12T15:18:00Z">
        <w:r w:rsidR="008C372D" w:rsidDel="006609FA">
          <w:rPr>
            <w:rFonts w:ascii="Times New Roman" w:hAnsi="Times New Roman" w:cs="Times New Roman"/>
            <w:sz w:val="24"/>
            <w:szCs w:val="24"/>
          </w:rPr>
          <w:br w:type="page"/>
        </w:r>
      </w:del>
      <w:ins w:id="199" w:author="Stephen Scherrer" w:date="2019-06-12T15:18:00Z">
        <w:r w:rsidR="006609FA">
          <w:rPr>
            <w:rFonts w:ascii="Times New Roman" w:hAnsi="Times New Roman" w:cs="Times New Roman"/>
            <w:noProof/>
            <w:sz w:val="24"/>
            <w:szCs w:val="24"/>
          </w:rPr>
          <w:drawing>
            <wp:inline distT="0" distB="0" distL="0" distR="0" wp14:anchorId="44AA0F98" wp14:editId="65B1CE36">
              <wp:extent cx="5995686" cy="2454004"/>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6-12 at 3.17.55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15770" cy="2462224"/>
                      </a:xfrm>
                      <a:prstGeom prst="rect">
                        <a:avLst/>
                      </a:prstGeom>
                    </pic:spPr>
                  </pic:pic>
                </a:graphicData>
              </a:graphic>
            </wp:inline>
          </w:drawing>
        </w:r>
      </w:ins>
    </w:p>
    <w:p w14:paraId="307EBA9F" w14:textId="77777777" w:rsidR="006609FA" w:rsidRPr="00574813" w:rsidRDefault="006609FA" w:rsidP="008C372D">
      <w:pPr>
        <w:rPr>
          <w:rFonts w:ascii="Times New Roman" w:hAnsi="Times New Roman" w:cs="Times New Roman"/>
          <w:sz w:val="24"/>
          <w:szCs w:val="24"/>
        </w:rPr>
      </w:pPr>
    </w:p>
    <w:p w14:paraId="35E943DA" w14:textId="77777777" w:rsidR="006609FA" w:rsidRDefault="006609FA">
      <w:pPr>
        <w:rPr>
          <w:ins w:id="200" w:author="Stephen Scherrer" w:date="2019-06-12T15:19:00Z"/>
          <w:rFonts w:ascii="Times New Roman" w:hAnsi="Times New Roman" w:cs="Times New Roman"/>
          <w:b/>
          <w:sz w:val="24"/>
          <w:szCs w:val="24"/>
        </w:rPr>
      </w:pPr>
      <w:ins w:id="201" w:author="Stephen Scherrer" w:date="2019-06-12T15:19:00Z">
        <w:r>
          <w:rPr>
            <w:rFonts w:ascii="Times New Roman" w:hAnsi="Times New Roman" w:cs="Times New Roman"/>
            <w:b/>
            <w:sz w:val="24"/>
            <w:szCs w:val="24"/>
          </w:rPr>
          <w:br w:type="page"/>
        </w:r>
      </w:ins>
    </w:p>
    <w:p w14:paraId="25AFA10B" w14:textId="389B3912" w:rsidR="008C372D" w:rsidRPr="00046C8F" w:rsidRDefault="00F11515" w:rsidP="008C372D">
      <w:pPr>
        <w:spacing w:before="100" w:beforeAutospacing="1" w:line="360" w:lineRule="auto"/>
        <w:rPr>
          <w:rFonts w:ascii="Times New Roman" w:hAnsi="Times New Roman" w:cs="Times New Roman"/>
          <w:sz w:val="24"/>
          <w:szCs w:val="24"/>
        </w:rPr>
      </w:pPr>
      <w:commentRangeStart w:id="202"/>
      <w:r>
        <w:rPr>
          <w:rFonts w:ascii="Times New Roman" w:hAnsi="Times New Roman" w:cs="Times New Roman"/>
          <w:b/>
          <w:sz w:val="24"/>
          <w:szCs w:val="24"/>
        </w:rPr>
        <w:lastRenderedPageBreak/>
        <w:t>Table 3</w:t>
      </w:r>
      <w:r w:rsidR="008C372D" w:rsidRPr="00046C8F">
        <w:rPr>
          <w:rFonts w:ascii="Times New Roman" w:hAnsi="Times New Roman" w:cs="Times New Roman"/>
          <w:sz w:val="24"/>
          <w:szCs w:val="24"/>
        </w:rPr>
        <w:t xml:space="preserve">. Bayesian hierarchical growth model specifications for </w:t>
      </w:r>
      <w:r w:rsidR="009340BB">
        <w:rPr>
          <w:rFonts w:ascii="Times New Roman" w:hAnsi="Times New Roman" w:cs="Times New Roman"/>
          <w:sz w:val="24"/>
          <w:szCs w:val="24"/>
        </w:rPr>
        <w:t xml:space="preserve">Bayesian models. </w:t>
      </w:r>
      <w:r w:rsidR="008C372D" w:rsidRPr="00046C8F">
        <w:rPr>
          <w:rFonts w:ascii="Times New Roman" w:hAnsi="Times New Roman" w:cs="Times New Roman"/>
          <w:sz w:val="24"/>
          <w:szCs w:val="24"/>
        </w:rPr>
        <w:t>Monte Carlo simulation was burned in for n=10,000 runs with every 50</w:t>
      </w:r>
      <w:r w:rsidR="008C372D" w:rsidRPr="00046C8F">
        <w:rPr>
          <w:rFonts w:ascii="Times New Roman" w:hAnsi="Times New Roman" w:cs="Times New Roman"/>
          <w:sz w:val="24"/>
          <w:szCs w:val="24"/>
          <w:vertAlign w:val="superscript"/>
        </w:rPr>
        <w:t>th</w:t>
      </w:r>
      <w:r w:rsidR="008C372D" w:rsidRPr="00046C8F">
        <w:rPr>
          <w:rFonts w:ascii="Times New Roman" w:hAnsi="Times New Roman" w:cs="Times New Roman"/>
          <w:sz w:val="24"/>
          <w:szCs w:val="24"/>
        </w:rPr>
        <w:t xml:space="preserve"> of the following 500,000 runs retained for tabulation into the posterior distributions. Variable names are kept consistent with the Appendix 1 </w:t>
      </w:r>
      <w:r w:rsidR="008C372D">
        <w:rPr>
          <w:rFonts w:ascii="Times New Roman" w:hAnsi="Times New Roman" w:cs="Times New Roman"/>
          <w:sz w:val="24"/>
          <w:szCs w:val="24"/>
        </w:rPr>
        <w:t>JAGS</w:t>
      </w:r>
      <w:r w:rsidR="008C372D" w:rsidRPr="00046C8F">
        <w:rPr>
          <w:rFonts w:ascii="Times New Roman" w:hAnsi="Times New Roman" w:cs="Times New Roman"/>
          <w:sz w:val="24"/>
          <w:szCs w:val="24"/>
        </w:rPr>
        <w:t xml:space="preserve"> code and are not consistent with text references to von Bertalanffy growth parameters but remain intuitively similar (e.g., K=</w:t>
      </w:r>
      <w:proofErr w:type="spellStart"/>
      <w:r w:rsidR="008C372D" w:rsidRPr="00046C8F">
        <w:rPr>
          <w:rFonts w:ascii="Times New Roman" w:hAnsi="Times New Roman" w:cs="Times New Roman"/>
          <w:sz w:val="24"/>
          <w:szCs w:val="24"/>
        </w:rPr>
        <w:t>k_mu</w:t>
      </w:r>
      <w:proofErr w:type="spellEnd"/>
      <w:r w:rsidR="008C372D" w:rsidRPr="00046C8F">
        <w:rPr>
          <w:rFonts w:ascii="Times New Roman" w:hAnsi="Times New Roman" w:cs="Times New Roman"/>
          <w:sz w:val="24"/>
          <w:szCs w:val="24"/>
        </w:rPr>
        <w:t>, L</w:t>
      </w:r>
      <w:r w:rsidR="008C372D" w:rsidRPr="00046C8F">
        <w:rPr>
          <w:rFonts w:ascii="Times New Roman" w:hAnsi="Times New Roman" w:cs="Times New Roman"/>
          <w:sz w:val="24"/>
          <w:szCs w:val="24"/>
          <w:vertAlign w:val="subscript"/>
        </w:rPr>
        <w:t>∞</w:t>
      </w:r>
      <w:r w:rsidR="008C372D" w:rsidRPr="00046C8F">
        <w:rPr>
          <w:rFonts w:ascii="Times New Roman" w:hAnsi="Times New Roman" w:cs="Times New Roman"/>
          <w:sz w:val="24"/>
          <w:szCs w:val="24"/>
        </w:rPr>
        <w:t>=</w:t>
      </w:r>
      <w:proofErr w:type="spellStart"/>
      <w:r w:rsidR="008C372D" w:rsidRPr="00046C8F">
        <w:rPr>
          <w:rFonts w:ascii="Times New Roman" w:hAnsi="Times New Roman" w:cs="Times New Roman"/>
          <w:sz w:val="24"/>
          <w:szCs w:val="24"/>
        </w:rPr>
        <w:t>Linf_mu</w:t>
      </w:r>
      <w:proofErr w:type="spellEnd"/>
      <w:r w:rsidR="008C372D" w:rsidRPr="00046C8F">
        <w:rPr>
          <w:rFonts w:ascii="Times New Roman" w:hAnsi="Times New Roman" w:cs="Times New Roman"/>
          <w:sz w:val="24"/>
          <w:szCs w:val="24"/>
        </w:rPr>
        <w:t>).</w:t>
      </w:r>
      <w:commentRangeEnd w:id="202"/>
      <w:r w:rsidR="0089788A">
        <w:rPr>
          <w:rStyle w:val="CommentReference"/>
        </w:rPr>
        <w:commentReference w:id="202"/>
      </w:r>
    </w:p>
    <w:p w14:paraId="5DC1F019" w14:textId="5F3A11C6" w:rsidR="008C372D" w:rsidRPr="00574813" w:rsidRDefault="00700AED" w:rsidP="008C372D">
      <w:pPr>
        <w:spacing w:before="100" w:beforeAutospacing="1" w:line="360" w:lineRule="auto"/>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51C8B816" wp14:editId="2ED73FBB">
            <wp:extent cx="5943600" cy="6271895"/>
            <wp:effectExtent l="0" t="0" r="0" b="1905"/>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2-23 at 11.47.49 A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6271895"/>
                    </a:xfrm>
                    <a:prstGeom prst="rect">
                      <a:avLst/>
                    </a:prstGeom>
                  </pic:spPr>
                </pic:pic>
              </a:graphicData>
            </a:graphic>
          </wp:inline>
        </w:drawing>
      </w:r>
      <w:r w:rsidR="008C372D">
        <w:rPr>
          <w:rFonts w:ascii="Times New Roman" w:hAnsi="Times New Roman" w:cs="Times New Roman"/>
          <w:b/>
          <w:sz w:val="24"/>
          <w:szCs w:val="24"/>
        </w:rPr>
        <w:br w:type="page"/>
      </w:r>
    </w:p>
    <w:p w14:paraId="7424C566" w14:textId="1CD316C6" w:rsidR="008C372D" w:rsidRDefault="00F11515" w:rsidP="008C372D">
      <w:pPr>
        <w:rPr>
          <w:rFonts w:ascii="Times New Roman" w:hAnsi="Times New Roman" w:cs="Times New Roman"/>
          <w:sz w:val="24"/>
          <w:szCs w:val="24"/>
        </w:rPr>
      </w:pPr>
      <w:r>
        <w:rPr>
          <w:rFonts w:ascii="Times New Roman" w:hAnsi="Times New Roman" w:cs="Times New Roman"/>
          <w:b/>
          <w:sz w:val="24"/>
          <w:szCs w:val="24"/>
        </w:rPr>
        <w:lastRenderedPageBreak/>
        <w:t>Table 4</w:t>
      </w:r>
      <w:r w:rsidR="008C372D" w:rsidRPr="00046C8F">
        <w:rPr>
          <w:rFonts w:ascii="Times New Roman" w:hAnsi="Times New Roman" w:cs="Times New Roman"/>
          <w:b/>
          <w:sz w:val="24"/>
          <w:szCs w:val="24"/>
        </w:rPr>
        <w:t xml:space="preserve">. </w:t>
      </w:r>
      <w:r w:rsidR="008C372D" w:rsidRPr="00046C8F">
        <w:rPr>
          <w:rFonts w:ascii="Times New Roman" w:hAnsi="Times New Roman" w:cs="Times New Roman"/>
          <w:sz w:val="24"/>
          <w:szCs w:val="24"/>
        </w:rPr>
        <w:t>A reference for the candidate model structures used to determine the preferred integrative model structure.</w:t>
      </w:r>
      <w:r w:rsidR="00181C93">
        <w:rPr>
          <w:rFonts w:ascii="Times New Roman" w:hAnsi="Times New Roman" w:cs="Times New Roman"/>
          <w:sz w:val="24"/>
          <w:szCs w:val="24"/>
        </w:rPr>
        <w:t xml:space="preserve"> </w:t>
      </w:r>
    </w:p>
    <w:p w14:paraId="41B5BD7C" w14:textId="77777777" w:rsidR="008C372D" w:rsidRPr="00046C8F" w:rsidRDefault="008C372D" w:rsidP="008C372D">
      <w:pPr>
        <w:rPr>
          <w:rFonts w:ascii="Times New Roman" w:hAnsi="Times New Roman" w:cs="Times New Roman"/>
          <w:sz w:val="24"/>
          <w:szCs w:val="24"/>
        </w:rPr>
      </w:pPr>
    </w:p>
    <w:p w14:paraId="74331962" w14:textId="34F14A0A" w:rsidR="008C372D" w:rsidRPr="00046C8F" w:rsidRDefault="007C2B6F" w:rsidP="008C372D">
      <w:pPr>
        <w:rPr>
          <w:rFonts w:ascii="Times New Roman" w:hAnsi="Times New Roman" w:cs="Times New Roman"/>
          <w:sz w:val="24"/>
          <w:szCs w:val="24"/>
        </w:rPr>
      </w:pPr>
      <w:r w:rsidRPr="007C2B6F">
        <w:rPr>
          <w:noProof/>
        </w:rPr>
        <w:t xml:space="preserve"> </w:t>
      </w:r>
      <w:commentRangeStart w:id="203"/>
      <w:r w:rsidRPr="007C2B6F">
        <w:rPr>
          <w:rFonts w:ascii="Times New Roman" w:hAnsi="Times New Roman" w:cs="Times New Roman"/>
          <w:noProof/>
          <w:sz w:val="24"/>
          <w:szCs w:val="24"/>
        </w:rPr>
        <w:drawing>
          <wp:inline distT="0" distB="0" distL="0" distR="0" wp14:anchorId="4EEC5BA5" wp14:editId="3A6FA59F">
            <wp:extent cx="5924024" cy="34955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6072" cy="3508564"/>
                    </a:xfrm>
                    <a:prstGeom prst="rect">
                      <a:avLst/>
                    </a:prstGeom>
                  </pic:spPr>
                </pic:pic>
              </a:graphicData>
            </a:graphic>
          </wp:inline>
        </w:drawing>
      </w:r>
      <w:commentRangeEnd w:id="203"/>
      <w:r w:rsidR="009B5D04">
        <w:rPr>
          <w:rStyle w:val="CommentReference"/>
        </w:rPr>
        <w:commentReference w:id="203"/>
      </w:r>
    </w:p>
    <w:p w14:paraId="6761AE8C" w14:textId="0F80C9AF" w:rsidR="008C372D" w:rsidRDefault="008C372D" w:rsidP="008C372D">
      <w:pPr>
        <w:rPr>
          <w:rFonts w:ascii="Times New Roman" w:hAnsi="Times New Roman" w:cs="Times New Roman"/>
          <w:b/>
          <w:sz w:val="24"/>
          <w:szCs w:val="24"/>
        </w:rPr>
      </w:pPr>
      <w:r>
        <w:rPr>
          <w:rFonts w:ascii="Times New Roman" w:hAnsi="Times New Roman" w:cs="Times New Roman"/>
          <w:b/>
          <w:sz w:val="24"/>
          <w:szCs w:val="24"/>
        </w:rPr>
        <w:br w:type="page"/>
      </w:r>
    </w:p>
    <w:p w14:paraId="29722B12" w14:textId="77777777" w:rsidR="008C372D" w:rsidRDefault="008C372D" w:rsidP="008C372D">
      <w:pPr>
        <w:rPr>
          <w:rFonts w:ascii="Times New Roman" w:hAnsi="Times New Roman" w:cs="Times New Roman"/>
          <w:b/>
          <w:sz w:val="24"/>
          <w:szCs w:val="24"/>
        </w:rPr>
      </w:pPr>
    </w:p>
    <w:p w14:paraId="1BEB0ED5" w14:textId="69FC9894" w:rsidR="008C372D" w:rsidRDefault="00F11515" w:rsidP="008C372D">
      <w:pPr>
        <w:rPr>
          <w:rFonts w:ascii="Times New Roman" w:hAnsi="Times New Roman" w:cs="Times New Roman"/>
          <w:sz w:val="24"/>
          <w:szCs w:val="24"/>
        </w:rPr>
      </w:pPr>
      <w:r>
        <w:rPr>
          <w:rFonts w:ascii="Times New Roman" w:hAnsi="Times New Roman" w:cs="Times New Roman"/>
          <w:b/>
          <w:sz w:val="24"/>
          <w:szCs w:val="24"/>
        </w:rPr>
        <w:t>Table 5</w:t>
      </w:r>
      <w:r w:rsidR="008C372D" w:rsidRPr="00046C8F">
        <w:rPr>
          <w:rFonts w:ascii="Times New Roman" w:hAnsi="Times New Roman" w:cs="Times New Roman"/>
          <w:b/>
          <w:sz w:val="24"/>
          <w:szCs w:val="24"/>
        </w:rPr>
        <w:t xml:space="preserve">. </w:t>
      </w:r>
      <w:r w:rsidR="008C372D">
        <w:rPr>
          <w:rFonts w:ascii="Times New Roman" w:hAnsi="Times New Roman" w:cs="Times New Roman"/>
          <w:sz w:val="24"/>
          <w:szCs w:val="24"/>
        </w:rPr>
        <w:t>Sample and population p</w:t>
      </w:r>
      <w:r w:rsidR="008C372D" w:rsidRPr="00046C8F">
        <w:rPr>
          <w:rFonts w:ascii="Times New Roman" w:hAnsi="Times New Roman" w:cs="Times New Roman"/>
          <w:sz w:val="24"/>
          <w:szCs w:val="24"/>
        </w:rPr>
        <w:t xml:space="preserve">arameter </w:t>
      </w:r>
      <w:proofErr w:type="gramStart"/>
      <w:r w:rsidR="008C372D" w:rsidRPr="00046C8F">
        <w:rPr>
          <w:rFonts w:ascii="Times New Roman" w:hAnsi="Times New Roman" w:cs="Times New Roman"/>
          <w:sz w:val="24"/>
          <w:szCs w:val="24"/>
        </w:rPr>
        <w:t>estimates</w:t>
      </w:r>
      <w:proofErr w:type="gramEnd"/>
      <w:r w:rsidR="008C372D" w:rsidRPr="00046C8F">
        <w:rPr>
          <w:rFonts w:ascii="Times New Roman" w:hAnsi="Times New Roman" w:cs="Times New Roman"/>
          <w:sz w:val="24"/>
          <w:szCs w:val="24"/>
        </w:rPr>
        <w:t xml:space="preserve"> </w:t>
      </w:r>
      <w:r w:rsidR="008C372D">
        <w:rPr>
          <w:rFonts w:ascii="Times New Roman" w:hAnsi="Times New Roman" w:cs="Times New Roman"/>
          <w:sz w:val="24"/>
          <w:szCs w:val="24"/>
        </w:rPr>
        <w:t>from</w:t>
      </w:r>
      <w:r w:rsidR="008C372D" w:rsidRPr="00046C8F">
        <w:rPr>
          <w:rFonts w:ascii="Times New Roman" w:hAnsi="Times New Roman" w:cs="Times New Roman"/>
          <w:sz w:val="24"/>
          <w:szCs w:val="24"/>
        </w:rPr>
        <w:t xml:space="preserve"> </w:t>
      </w:r>
      <w:r w:rsidR="008C372D">
        <w:rPr>
          <w:rFonts w:ascii="Times New Roman" w:hAnsi="Times New Roman" w:cs="Times New Roman"/>
          <w:sz w:val="24"/>
          <w:szCs w:val="24"/>
        </w:rPr>
        <w:t xml:space="preserve">maximum likelihood growth </w:t>
      </w:r>
      <w:r w:rsidR="002000D7">
        <w:rPr>
          <w:rFonts w:ascii="Times New Roman" w:hAnsi="Times New Roman" w:cs="Times New Roman"/>
          <w:sz w:val="24"/>
          <w:szCs w:val="24"/>
        </w:rPr>
        <w:t>models</w:t>
      </w:r>
      <w:r w:rsidR="008C372D" w:rsidRPr="00046C8F">
        <w:rPr>
          <w:rFonts w:ascii="Times New Roman" w:hAnsi="Times New Roman" w:cs="Times New Roman"/>
          <w:sz w:val="24"/>
          <w:szCs w:val="24"/>
        </w:rPr>
        <w:t>.</w:t>
      </w:r>
      <w:r w:rsidR="002000D7">
        <w:rPr>
          <w:rFonts w:ascii="Times New Roman" w:hAnsi="Times New Roman" w:cs="Times New Roman"/>
          <w:sz w:val="24"/>
          <w:szCs w:val="24"/>
        </w:rPr>
        <w:t xml:space="preserve"> Model 5 was fit to only the tagging data and Model 11 is the preferred</w:t>
      </w:r>
      <w:r w:rsidR="000617FA">
        <w:rPr>
          <w:rFonts w:ascii="Times New Roman" w:hAnsi="Times New Roman" w:cs="Times New Roman"/>
          <w:sz w:val="24"/>
          <w:szCs w:val="24"/>
        </w:rPr>
        <w:t xml:space="preserve"> model.</w:t>
      </w:r>
      <w:r w:rsidR="008C372D" w:rsidRPr="00046C8F">
        <w:rPr>
          <w:rFonts w:ascii="Times New Roman" w:hAnsi="Times New Roman" w:cs="Times New Roman"/>
          <w:sz w:val="24"/>
          <w:szCs w:val="24"/>
        </w:rPr>
        <w:t xml:space="preserve"> </w:t>
      </w:r>
      <w:r w:rsidR="008C372D">
        <w:rPr>
          <w:rFonts w:ascii="Times New Roman" w:hAnsi="Times New Roman" w:cs="Times New Roman"/>
          <w:sz w:val="24"/>
          <w:szCs w:val="24"/>
        </w:rPr>
        <w:t>For both models, parameter estimates fit to the full data set are reported in the Sample Estimate columns while bootstrapped parameter estimates (Median, 2.5%, 97.5%) are reported under the Population CI column.</w:t>
      </w:r>
    </w:p>
    <w:p w14:paraId="23A4CB2F" w14:textId="77777777" w:rsidR="008C372D" w:rsidRDefault="008C372D" w:rsidP="008C372D">
      <w:pPr>
        <w:rPr>
          <w:rFonts w:ascii="Times New Roman" w:hAnsi="Times New Roman" w:cs="Times New Roman"/>
          <w:b/>
          <w:sz w:val="24"/>
          <w:szCs w:val="24"/>
        </w:rPr>
      </w:pPr>
    </w:p>
    <w:p w14:paraId="0413A0B2" w14:textId="77777777" w:rsidR="008C372D" w:rsidRDefault="008C372D" w:rsidP="008C372D">
      <w:pPr>
        <w:rPr>
          <w:rFonts w:ascii="Times New Roman" w:hAnsi="Times New Roman" w:cs="Times New Roman"/>
          <w:b/>
          <w:sz w:val="24"/>
          <w:szCs w:val="24"/>
        </w:rPr>
      </w:pPr>
    </w:p>
    <w:p w14:paraId="60BC89A2" w14:textId="52614C5A" w:rsidR="004267FF" w:rsidRDefault="002000D7">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79BAEC3D" wp14:editId="32C3CBE9">
            <wp:extent cx="6431622" cy="3145036"/>
            <wp:effectExtent l="0" t="0" r="0" b="5080"/>
            <wp:docPr id="5" name="Picture 5"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25 at 1.01.18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38523" cy="3148411"/>
                    </a:xfrm>
                    <a:prstGeom prst="rect">
                      <a:avLst/>
                    </a:prstGeom>
                  </pic:spPr>
                </pic:pic>
              </a:graphicData>
            </a:graphic>
          </wp:inline>
        </w:drawing>
      </w:r>
      <w:r w:rsidR="008C372D">
        <w:rPr>
          <w:rFonts w:ascii="Times New Roman" w:hAnsi="Times New Roman" w:cs="Times New Roman"/>
          <w:b/>
          <w:sz w:val="24"/>
          <w:szCs w:val="24"/>
        </w:rPr>
        <w:br w:type="page"/>
      </w:r>
      <w:r w:rsidR="00F11515">
        <w:rPr>
          <w:rFonts w:ascii="Times New Roman" w:hAnsi="Times New Roman" w:cs="Times New Roman"/>
          <w:b/>
          <w:sz w:val="24"/>
          <w:szCs w:val="24"/>
        </w:rPr>
        <w:lastRenderedPageBreak/>
        <w:t>Figure 1</w:t>
      </w:r>
      <w:commentRangeStart w:id="204"/>
      <w:r w:rsidR="00F11515">
        <w:rPr>
          <w:rFonts w:ascii="Times New Roman" w:hAnsi="Times New Roman" w:cs="Times New Roman"/>
          <w:b/>
          <w:sz w:val="24"/>
          <w:szCs w:val="24"/>
        </w:rPr>
        <w:t xml:space="preserve">: </w:t>
      </w:r>
      <w:r w:rsidR="00F11515">
        <w:rPr>
          <w:rFonts w:ascii="Times New Roman" w:hAnsi="Times New Roman" w:cs="Times New Roman"/>
          <w:sz w:val="24"/>
          <w:szCs w:val="24"/>
        </w:rPr>
        <w:t xml:space="preserve">Map </w:t>
      </w:r>
      <w:r w:rsidR="004267FF">
        <w:rPr>
          <w:rFonts w:ascii="Times New Roman" w:hAnsi="Times New Roman" w:cs="Times New Roman"/>
          <w:sz w:val="24"/>
          <w:szCs w:val="24"/>
        </w:rPr>
        <w:t xml:space="preserve">showing the location and number of the State of Hawaii’s statistical reporting grids. The number of </w:t>
      </w:r>
      <w:proofErr w:type="gramStart"/>
      <w:r w:rsidR="004267FF">
        <w:rPr>
          <w:rFonts w:ascii="Times New Roman" w:hAnsi="Times New Roman" w:cs="Times New Roman"/>
          <w:sz w:val="24"/>
          <w:szCs w:val="24"/>
        </w:rPr>
        <w:t>fish</w:t>
      </w:r>
      <w:proofErr w:type="gramEnd"/>
      <w:r w:rsidR="004267FF">
        <w:rPr>
          <w:rFonts w:ascii="Times New Roman" w:hAnsi="Times New Roman" w:cs="Times New Roman"/>
          <w:sz w:val="24"/>
          <w:szCs w:val="24"/>
        </w:rPr>
        <w:t xml:space="preserve"> </w:t>
      </w:r>
      <w:r w:rsidR="003C7602">
        <w:rPr>
          <w:rFonts w:ascii="Times New Roman" w:hAnsi="Times New Roman" w:cs="Times New Roman"/>
          <w:sz w:val="24"/>
          <w:szCs w:val="24"/>
        </w:rPr>
        <w:t>tagged</w:t>
      </w:r>
      <w:r w:rsidR="004267FF">
        <w:rPr>
          <w:rFonts w:ascii="Times New Roman" w:hAnsi="Times New Roman" w:cs="Times New Roman"/>
          <w:sz w:val="24"/>
          <w:szCs w:val="24"/>
        </w:rPr>
        <w:t xml:space="preserve"> and recaptured in each reporting grid are summarized in Table 1.</w:t>
      </w:r>
      <w:commentRangeEnd w:id="204"/>
      <w:r w:rsidR="005B2D24">
        <w:rPr>
          <w:rStyle w:val="CommentReference"/>
        </w:rPr>
        <w:commentReference w:id="204"/>
      </w:r>
    </w:p>
    <w:p w14:paraId="6B30435C" w14:textId="77777777" w:rsidR="003C7602" w:rsidRDefault="003C7602">
      <w:pPr>
        <w:rPr>
          <w:rFonts w:ascii="Times New Roman" w:hAnsi="Times New Roman" w:cs="Times New Roman"/>
          <w:sz w:val="24"/>
          <w:szCs w:val="24"/>
        </w:rPr>
      </w:pPr>
    </w:p>
    <w:p w14:paraId="530D8BE2" w14:textId="79CB5093" w:rsidR="00F11515" w:rsidRDefault="004267FF">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7DF0061" wp14:editId="709814A8">
            <wp:extent cx="5943600" cy="4958715"/>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hi_brfa_fishgrid_mhi_map.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958715"/>
                    </a:xfrm>
                    <a:prstGeom prst="rect">
                      <a:avLst/>
                    </a:prstGeom>
                  </pic:spPr>
                </pic:pic>
              </a:graphicData>
            </a:graphic>
          </wp:inline>
        </w:drawing>
      </w:r>
      <w:r w:rsidR="00F11515">
        <w:rPr>
          <w:rFonts w:ascii="Times New Roman" w:hAnsi="Times New Roman" w:cs="Times New Roman"/>
          <w:b/>
          <w:sz w:val="24"/>
          <w:szCs w:val="24"/>
        </w:rPr>
        <w:br w:type="page"/>
      </w:r>
    </w:p>
    <w:p w14:paraId="49BC37B1" w14:textId="2653A5B9" w:rsidR="008C372D" w:rsidRPr="00046C8F" w:rsidRDefault="00F11515" w:rsidP="008C372D">
      <w:pPr>
        <w:rPr>
          <w:rFonts w:ascii="Times New Roman" w:hAnsi="Times New Roman" w:cs="Times New Roman"/>
          <w:sz w:val="24"/>
          <w:szCs w:val="24"/>
        </w:rPr>
      </w:pPr>
      <w:commentRangeStart w:id="205"/>
      <w:r>
        <w:rPr>
          <w:rFonts w:ascii="Times New Roman" w:hAnsi="Times New Roman" w:cs="Times New Roman"/>
          <w:b/>
          <w:sz w:val="24"/>
          <w:szCs w:val="24"/>
        </w:rPr>
        <w:lastRenderedPageBreak/>
        <w:t>Figure 2</w:t>
      </w:r>
      <w:r w:rsidR="008C372D" w:rsidRPr="00046C8F">
        <w:rPr>
          <w:rFonts w:ascii="Times New Roman" w:hAnsi="Times New Roman" w:cs="Times New Roman"/>
          <w:b/>
          <w:sz w:val="24"/>
          <w:szCs w:val="24"/>
        </w:rPr>
        <w:t xml:space="preserve">. </w:t>
      </w:r>
      <w:r w:rsidR="008C372D" w:rsidRPr="00046C8F">
        <w:rPr>
          <w:rFonts w:ascii="Times New Roman" w:hAnsi="Times New Roman" w:cs="Times New Roman"/>
          <w:sz w:val="24"/>
          <w:szCs w:val="24"/>
        </w:rPr>
        <w:t xml:space="preserve">The length of </w:t>
      </w:r>
      <w:r w:rsidR="008C372D" w:rsidRPr="00046C8F">
        <w:rPr>
          <w:rFonts w:ascii="Times New Roman" w:hAnsi="Times New Roman" w:cs="Times New Roman"/>
          <w:i/>
          <w:sz w:val="24"/>
          <w:szCs w:val="24"/>
        </w:rPr>
        <w:t>P. filamentosus</w:t>
      </w:r>
      <w:r w:rsidR="008C372D" w:rsidRPr="00046C8F">
        <w:rPr>
          <w:rFonts w:ascii="Times New Roman" w:hAnsi="Times New Roman" w:cs="Times New Roman"/>
          <w:sz w:val="24"/>
          <w:szCs w:val="24"/>
        </w:rPr>
        <w:t xml:space="preserve"> recaptured and included in analysis of OTP tagging data and the distribution of times at liberty. The fork length of fish during tagging is highlighted in red while length at recapture is shown in blue.</w:t>
      </w:r>
      <w:commentRangeEnd w:id="205"/>
      <w:r w:rsidR="005B2D24">
        <w:rPr>
          <w:rStyle w:val="CommentReference"/>
        </w:rPr>
        <w:commentReference w:id="205"/>
      </w:r>
    </w:p>
    <w:p w14:paraId="54B14BEE" w14:textId="77777777" w:rsidR="008C372D" w:rsidRPr="00574813" w:rsidRDefault="008C372D" w:rsidP="008C372D">
      <w:pPr>
        <w:rPr>
          <w:rFonts w:ascii="Times New Roman" w:hAnsi="Times New Roman" w:cs="Times New Roman"/>
          <w:sz w:val="24"/>
          <w:szCs w:val="24"/>
        </w:rPr>
      </w:pPr>
      <w:r w:rsidRPr="00046C8F">
        <w:rPr>
          <w:rFonts w:ascii="Times New Roman" w:hAnsi="Times New Roman" w:cs="Times New Roman"/>
          <w:noProof/>
          <w:sz w:val="24"/>
          <w:szCs w:val="24"/>
        </w:rPr>
        <w:drawing>
          <wp:inline distT="0" distB="0" distL="0" distR="0" wp14:anchorId="087407B5" wp14:editId="66586AAB">
            <wp:extent cx="4905955" cy="4905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1 - Hists of Lm, Lr, and Dt.pdf"/>
                    <pic:cNvPicPr/>
                  </pic:nvPicPr>
                  <pic:blipFill>
                    <a:blip r:embed="rId16">
                      <a:extLst>
                        <a:ext uri="{28A0092B-C50C-407E-A947-70E740481C1C}">
                          <a14:useLocalDpi xmlns:a14="http://schemas.microsoft.com/office/drawing/2010/main" val="0"/>
                        </a:ext>
                      </a:extLst>
                    </a:blip>
                    <a:stretch>
                      <a:fillRect/>
                    </a:stretch>
                  </pic:blipFill>
                  <pic:spPr>
                    <a:xfrm>
                      <a:off x="0" y="0"/>
                      <a:ext cx="4909328" cy="4909328"/>
                    </a:xfrm>
                    <a:prstGeom prst="rect">
                      <a:avLst/>
                    </a:prstGeom>
                  </pic:spPr>
                </pic:pic>
              </a:graphicData>
            </a:graphic>
          </wp:inline>
        </w:drawing>
      </w:r>
    </w:p>
    <w:p w14:paraId="30BAC001" w14:textId="77777777" w:rsidR="008C372D" w:rsidRDefault="008C372D" w:rsidP="008C372D">
      <w:pPr>
        <w:rPr>
          <w:rFonts w:ascii="Times New Roman" w:hAnsi="Times New Roman" w:cs="Times New Roman"/>
          <w:b/>
          <w:sz w:val="24"/>
          <w:szCs w:val="24"/>
        </w:rPr>
      </w:pPr>
      <w:r>
        <w:rPr>
          <w:rFonts w:ascii="Times New Roman" w:hAnsi="Times New Roman" w:cs="Times New Roman"/>
          <w:b/>
          <w:sz w:val="24"/>
          <w:szCs w:val="24"/>
        </w:rPr>
        <w:br w:type="page"/>
      </w:r>
    </w:p>
    <w:p w14:paraId="0764B857" w14:textId="553BA797" w:rsidR="008C372D" w:rsidRPr="00046C8F" w:rsidRDefault="00F11515" w:rsidP="008C372D">
      <w:pPr>
        <w:rPr>
          <w:rFonts w:ascii="Times New Roman" w:hAnsi="Times New Roman" w:cs="Times New Roman"/>
          <w:sz w:val="24"/>
          <w:szCs w:val="24"/>
        </w:rPr>
      </w:pPr>
      <w:r>
        <w:rPr>
          <w:rFonts w:ascii="Times New Roman" w:hAnsi="Times New Roman" w:cs="Times New Roman"/>
          <w:b/>
          <w:sz w:val="24"/>
          <w:szCs w:val="24"/>
        </w:rPr>
        <w:lastRenderedPageBreak/>
        <w:t>Figure 3</w:t>
      </w:r>
      <w:r w:rsidR="008C372D" w:rsidRPr="00046C8F">
        <w:rPr>
          <w:rFonts w:ascii="Times New Roman" w:hAnsi="Times New Roman" w:cs="Times New Roman"/>
          <w:b/>
          <w:sz w:val="24"/>
          <w:szCs w:val="24"/>
        </w:rPr>
        <w:t xml:space="preserve">: </w:t>
      </w:r>
      <w:r w:rsidR="008C372D" w:rsidRPr="00046C8F">
        <w:rPr>
          <w:rFonts w:ascii="Times New Roman" w:hAnsi="Times New Roman" w:cs="Times New Roman"/>
          <w:sz w:val="24"/>
          <w:szCs w:val="24"/>
        </w:rPr>
        <w:t>Coefficient of variation for 2 von Bertalanffy growth curve parameters K and L</w:t>
      </w:r>
      <w:r w:rsidR="008C372D" w:rsidRPr="00046C8F">
        <w:rPr>
          <w:rFonts w:ascii="Times New Roman" w:hAnsi="Times New Roman" w:cs="Times New Roman"/>
          <w:sz w:val="24"/>
          <w:szCs w:val="24"/>
          <w:vertAlign w:val="subscript"/>
        </w:rPr>
        <w:t>∞</w:t>
      </w:r>
      <w:r w:rsidR="008C372D" w:rsidRPr="00046C8F">
        <w:rPr>
          <w:rFonts w:ascii="Times New Roman" w:hAnsi="Times New Roman" w:cs="Times New Roman"/>
          <w:sz w:val="24"/>
          <w:szCs w:val="24"/>
        </w:rPr>
        <w:t xml:space="preserve"> for </w:t>
      </w:r>
      <w:r w:rsidR="008C372D" w:rsidRPr="00C108BE">
        <w:rPr>
          <w:rFonts w:ascii="Times New Roman" w:hAnsi="Times New Roman" w:cs="Times New Roman"/>
          <w:i/>
          <w:sz w:val="24"/>
          <w:szCs w:val="24"/>
        </w:rPr>
        <w:t>P. filamentosus</w:t>
      </w:r>
      <w:r w:rsidR="008C372D" w:rsidRPr="00046C8F">
        <w:rPr>
          <w:rFonts w:ascii="Times New Roman" w:hAnsi="Times New Roman" w:cs="Times New Roman"/>
          <w:sz w:val="24"/>
          <w:szCs w:val="24"/>
        </w:rPr>
        <w:t>. Individual variability was examined incorporating individual variability in both parameters, in either one of the parameters in series, or in neither parameter.</w:t>
      </w:r>
    </w:p>
    <w:p w14:paraId="3E008A24" w14:textId="77777777" w:rsidR="008C372D" w:rsidRPr="00046C8F" w:rsidRDefault="008C372D" w:rsidP="008C372D">
      <w:pPr>
        <w:rPr>
          <w:rFonts w:ascii="Times New Roman" w:hAnsi="Times New Roman" w:cs="Times New Roman"/>
          <w:sz w:val="24"/>
          <w:szCs w:val="24"/>
        </w:rPr>
      </w:pPr>
    </w:p>
    <w:p w14:paraId="35C06B2F" w14:textId="6AF3F1DA" w:rsidR="008C372D" w:rsidRDefault="00687244" w:rsidP="008C372D">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B922D03" wp14:editId="6AF1D416">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 - Coefficients of Variation.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8C372D">
        <w:rPr>
          <w:rFonts w:ascii="Times New Roman" w:hAnsi="Times New Roman" w:cs="Times New Roman"/>
          <w:b/>
          <w:sz w:val="24"/>
          <w:szCs w:val="24"/>
        </w:rPr>
        <w:br w:type="page"/>
      </w:r>
    </w:p>
    <w:p w14:paraId="31DCB754" w14:textId="56380B6A" w:rsidR="008C372D" w:rsidRPr="00046C8F" w:rsidRDefault="00F11515" w:rsidP="008C372D">
      <w:pPr>
        <w:rPr>
          <w:rFonts w:ascii="Times New Roman" w:hAnsi="Times New Roman" w:cs="Times New Roman"/>
          <w:sz w:val="24"/>
          <w:szCs w:val="24"/>
        </w:rPr>
      </w:pPr>
      <w:r>
        <w:rPr>
          <w:rFonts w:ascii="Times New Roman" w:hAnsi="Times New Roman" w:cs="Times New Roman"/>
          <w:b/>
          <w:sz w:val="24"/>
          <w:szCs w:val="24"/>
        </w:rPr>
        <w:lastRenderedPageBreak/>
        <w:t>Figure 4</w:t>
      </w:r>
      <w:r w:rsidR="008C372D" w:rsidRPr="00046C8F">
        <w:rPr>
          <w:rFonts w:ascii="Times New Roman" w:hAnsi="Times New Roman" w:cs="Times New Roman"/>
          <w:b/>
          <w:sz w:val="24"/>
          <w:szCs w:val="24"/>
        </w:rPr>
        <w:t xml:space="preserve">. </w:t>
      </w:r>
      <w:r w:rsidR="008C372D" w:rsidRPr="00046C8F">
        <w:rPr>
          <w:rFonts w:ascii="Times New Roman" w:hAnsi="Times New Roman" w:cs="Times New Roman"/>
          <w:sz w:val="24"/>
          <w:szCs w:val="24"/>
        </w:rPr>
        <w:t xml:space="preserve">Plots comparing observed and predicted recapture lengths fit using parameter point estimates from Bayesian Models 1 and 2, as well as </w:t>
      </w:r>
      <w:ins w:id="206" w:author="Microsoft Office User" w:date="2019-05-31T09:57:00Z">
        <w:r w:rsidR="005B2D24">
          <w:rPr>
            <w:rFonts w:ascii="Times New Roman" w:hAnsi="Times New Roman" w:cs="Times New Roman"/>
            <w:sz w:val="24"/>
            <w:szCs w:val="24"/>
          </w:rPr>
          <w:t>population p</w:t>
        </w:r>
        <w:r w:rsidR="005B2D24" w:rsidRPr="00046C8F">
          <w:rPr>
            <w:rFonts w:ascii="Times New Roman" w:hAnsi="Times New Roman" w:cs="Times New Roman"/>
            <w:sz w:val="24"/>
            <w:szCs w:val="24"/>
          </w:rPr>
          <w:t xml:space="preserve">arameter estimates </w:t>
        </w:r>
        <w:r w:rsidR="005B2D24">
          <w:rPr>
            <w:rFonts w:ascii="Times New Roman" w:hAnsi="Times New Roman" w:cs="Times New Roman"/>
            <w:sz w:val="24"/>
            <w:szCs w:val="24"/>
            <w:lang w:val="haw-US"/>
          </w:rPr>
          <w:t>f</w:t>
        </w:r>
      </w:ins>
      <w:ins w:id="207" w:author="Microsoft Office User" w:date="2019-05-31T09:58:00Z">
        <w:r w:rsidR="005B2D24">
          <w:rPr>
            <w:rFonts w:ascii="Times New Roman" w:hAnsi="Times New Roman" w:cs="Times New Roman"/>
            <w:sz w:val="24"/>
            <w:szCs w:val="24"/>
            <w:lang w:val="haw-US"/>
          </w:rPr>
          <w:t xml:space="preserve">rom </w:t>
        </w:r>
      </w:ins>
      <w:r w:rsidR="008C372D" w:rsidRPr="00046C8F">
        <w:rPr>
          <w:rFonts w:ascii="Times New Roman" w:hAnsi="Times New Roman" w:cs="Times New Roman"/>
          <w:sz w:val="24"/>
          <w:szCs w:val="24"/>
        </w:rPr>
        <w:t>Maximum likelihood Models 5 and 11. Length at recapture was predicted as a function of length at marking and time at liberty. The 1:1 line indicates where points would fall if model parameters perfectly predicted length at recapture.</w:t>
      </w:r>
      <w:r w:rsidR="00687244" w:rsidRPr="00687244">
        <w:rPr>
          <w:rFonts w:ascii="Times New Roman" w:hAnsi="Times New Roman" w:cs="Times New Roman"/>
          <w:b/>
          <w:noProof/>
          <w:sz w:val="24"/>
          <w:szCs w:val="24"/>
        </w:rPr>
        <w:t xml:space="preserve"> </w:t>
      </w:r>
    </w:p>
    <w:p w14:paraId="7B71CF67" w14:textId="77777777" w:rsidR="008C372D" w:rsidRPr="00574813" w:rsidRDefault="008C372D" w:rsidP="008C372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4947A9" wp14:editId="704EDDA2">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 3 - Predicted vs. Observed LR with validation data.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rFonts w:ascii="Times New Roman" w:hAnsi="Times New Roman" w:cs="Times New Roman"/>
          <w:b/>
          <w:sz w:val="24"/>
          <w:szCs w:val="24"/>
        </w:rPr>
        <w:br w:type="page"/>
      </w:r>
    </w:p>
    <w:p w14:paraId="582EA3F8" w14:textId="4DB3A21C" w:rsidR="008C372D" w:rsidRPr="005B2D24" w:rsidRDefault="00F11515" w:rsidP="008C372D">
      <w:pPr>
        <w:rPr>
          <w:rFonts w:ascii="Times New Roman" w:hAnsi="Times New Roman" w:cs="Times New Roman"/>
          <w:sz w:val="24"/>
          <w:szCs w:val="24"/>
          <w:lang w:val="haw-US"/>
          <w:rPrChange w:id="208" w:author="Microsoft Office User" w:date="2019-05-31T09:58:00Z">
            <w:rPr>
              <w:rFonts w:ascii="Times New Roman" w:hAnsi="Times New Roman" w:cs="Times New Roman"/>
              <w:sz w:val="24"/>
              <w:szCs w:val="24"/>
            </w:rPr>
          </w:rPrChange>
        </w:rPr>
      </w:pPr>
      <w:r>
        <w:rPr>
          <w:rFonts w:ascii="Times New Roman" w:hAnsi="Times New Roman" w:cs="Times New Roman"/>
          <w:b/>
          <w:sz w:val="24"/>
          <w:szCs w:val="24"/>
        </w:rPr>
        <w:lastRenderedPageBreak/>
        <w:t>Figure 5</w:t>
      </w:r>
      <w:r w:rsidR="008C372D" w:rsidRPr="00046C8F">
        <w:rPr>
          <w:rFonts w:ascii="Times New Roman" w:hAnsi="Times New Roman" w:cs="Times New Roman"/>
          <w:b/>
          <w:sz w:val="24"/>
          <w:szCs w:val="24"/>
        </w:rPr>
        <w:t>.</w:t>
      </w:r>
      <w:r w:rsidR="008C372D" w:rsidRPr="00046C8F">
        <w:rPr>
          <w:rFonts w:ascii="Times New Roman" w:hAnsi="Times New Roman" w:cs="Times New Roman"/>
          <w:sz w:val="24"/>
          <w:szCs w:val="24"/>
        </w:rPr>
        <w:t xml:space="preserve"> Comparison of von Bertalanffy growth function curves produced from parameters during this study. Horizontal dashed lines indicate the minimum </w:t>
      </w:r>
      <w:ins w:id="209" w:author="Microsoft Office User" w:date="2019-05-31T10:00:00Z">
        <w:r w:rsidR="00DC3376">
          <w:rPr>
            <w:rFonts w:ascii="Times New Roman" w:hAnsi="Times New Roman" w:cs="Times New Roman"/>
            <w:sz w:val="24"/>
            <w:szCs w:val="24"/>
            <w:lang w:val="haw-US"/>
          </w:rPr>
          <w:t xml:space="preserve">(min Lm) </w:t>
        </w:r>
      </w:ins>
      <w:r w:rsidR="008C372D" w:rsidRPr="00046C8F">
        <w:rPr>
          <w:rFonts w:ascii="Times New Roman" w:hAnsi="Times New Roman" w:cs="Times New Roman"/>
          <w:sz w:val="24"/>
          <w:szCs w:val="24"/>
        </w:rPr>
        <w:t xml:space="preserve">and maximum length </w:t>
      </w:r>
      <w:ins w:id="210" w:author="Microsoft Office User" w:date="2019-05-31T10:00:00Z">
        <w:r w:rsidR="00DC3376">
          <w:rPr>
            <w:rFonts w:ascii="Times New Roman" w:hAnsi="Times New Roman" w:cs="Times New Roman"/>
            <w:sz w:val="24"/>
            <w:szCs w:val="24"/>
            <w:lang w:val="haw-US"/>
          </w:rPr>
          <w:t xml:space="preserve">(max Lm) </w:t>
        </w:r>
      </w:ins>
      <w:r w:rsidR="008C372D" w:rsidRPr="00046C8F">
        <w:rPr>
          <w:rFonts w:ascii="Times New Roman" w:hAnsi="Times New Roman" w:cs="Times New Roman"/>
          <w:sz w:val="24"/>
          <w:szCs w:val="24"/>
        </w:rPr>
        <w:t>of individuals at the time of marking recorded in the OTP dataset.</w:t>
      </w:r>
      <w:r w:rsidR="00331DF6">
        <w:rPr>
          <w:rFonts w:ascii="Times New Roman" w:hAnsi="Times New Roman" w:cs="Times New Roman"/>
          <w:sz w:val="24"/>
          <w:szCs w:val="24"/>
        </w:rPr>
        <w:t xml:space="preserve"> Growth curves were estimated for two best Bayesian (Models 1 and 2) and maximum likelihood models (Models 5 and 11). </w:t>
      </w:r>
      <w:r w:rsidR="00707C2E">
        <w:rPr>
          <w:rFonts w:ascii="Times New Roman" w:hAnsi="Times New Roman" w:cs="Times New Roman"/>
          <w:sz w:val="24"/>
          <w:szCs w:val="24"/>
        </w:rPr>
        <w:t>Note that while the species may live to 40+ years, this plot has been truncated to 20 years to highlight differences between early growth under each model</w:t>
      </w:r>
      <w:ins w:id="211" w:author="Microsoft Office User" w:date="2019-05-31T09:58:00Z">
        <w:r w:rsidR="005B2D24">
          <w:rPr>
            <w:rFonts w:ascii="Times New Roman" w:hAnsi="Times New Roman" w:cs="Times New Roman"/>
            <w:sz w:val="24"/>
            <w:szCs w:val="24"/>
            <w:lang w:val="haw-US"/>
          </w:rPr>
          <w:t>.</w:t>
        </w:r>
      </w:ins>
    </w:p>
    <w:p w14:paraId="10553D2F" w14:textId="5EB69AC4" w:rsidR="008C372D" w:rsidRPr="00046C8F" w:rsidRDefault="008C372D" w:rsidP="008C372D">
      <w:pPr>
        <w:rPr>
          <w:rFonts w:ascii="Times New Roman" w:hAnsi="Times New Roman" w:cs="Times New Roman"/>
          <w:sz w:val="24"/>
          <w:szCs w:val="24"/>
        </w:rPr>
      </w:pPr>
    </w:p>
    <w:p w14:paraId="538DADAB" w14:textId="4FB8B459" w:rsidR="00BF46CA" w:rsidRPr="008C372D" w:rsidRDefault="00C02B02" w:rsidP="008C372D">
      <w:ins w:id="212" w:author="Stephen Scherrer" w:date="2019-06-12T15:02:00Z">
        <w:r>
          <w:rPr>
            <w:noProof/>
          </w:rPr>
          <w:drawing>
            <wp:inline distT="0" distB="0" distL="0" distR="0" wp14:anchorId="57D4E3D5" wp14:editId="4F10F057">
              <wp:extent cx="5943600" cy="4592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4 - VBGF Plots for Bayesian and MLE models.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ins>
      <w:commentRangeStart w:id="213"/>
      <w:del w:id="214" w:author="Stephen Scherrer" w:date="2019-06-12T15:03:00Z">
        <w:r w:rsidR="005063B5" w:rsidDel="00C02B02">
          <w:rPr>
            <w:noProof/>
          </w:rPr>
          <w:drawing>
            <wp:inline distT="0" distB="0" distL="0" distR="0" wp14:anchorId="352E0A15" wp14:editId="7BEB8B1A">
              <wp:extent cx="5943600" cy="4592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 4 - VBGF Plots for Bayesian and MLE models.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del>
      <w:commentRangeEnd w:id="213"/>
      <w:r w:rsidR="00DC3376">
        <w:rPr>
          <w:rStyle w:val="CommentReference"/>
        </w:rPr>
        <w:commentReference w:id="213"/>
      </w:r>
    </w:p>
    <w:sectPr w:rsidR="00BF46CA" w:rsidRPr="008C372D" w:rsidSect="00625C64">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Microsoft Office User" w:date="2019-05-08T14:55:00Z" w:initials="MOU">
    <w:p w14:paraId="3D1C9D7D" w14:textId="6B3E981C" w:rsidR="0029182A" w:rsidRPr="00ED7655" w:rsidRDefault="0029182A">
      <w:pPr>
        <w:pStyle w:val="CommentText"/>
        <w:rPr>
          <w:lang w:val="haw-US"/>
        </w:rPr>
      </w:pPr>
      <w:r>
        <w:rPr>
          <w:rStyle w:val="CommentReference"/>
        </w:rPr>
        <w:annotationRef/>
      </w:r>
      <w:r>
        <w:rPr>
          <w:lang w:val="haw-US"/>
        </w:rPr>
        <w:t xml:space="preserve">Any DGI integration method also tended to underestimate ages compared to standardized methods of Wakefield et al. 2017. </w:t>
      </w:r>
    </w:p>
  </w:comment>
  <w:comment w:id="12" w:author="Stephen Scherrer" w:date="2019-06-12T14:47:00Z" w:initials="SS">
    <w:p w14:paraId="012A8FF9" w14:textId="444AB380" w:rsidR="0029182A" w:rsidRDefault="0029182A">
      <w:pPr>
        <w:pStyle w:val="CommentText"/>
      </w:pPr>
      <w:r>
        <w:rPr>
          <w:rStyle w:val="CommentReference"/>
        </w:rPr>
        <w:annotationRef/>
      </w:r>
      <w:r>
        <w:t xml:space="preserve"> </w:t>
      </w:r>
    </w:p>
  </w:comment>
  <w:comment w:id="15" w:author="Microsoft Office User" w:date="2019-05-08T15:02:00Z" w:initials="MOU">
    <w:p w14:paraId="175F3592" w14:textId="6FE7AAEC" w:rsidR="0029182A" w:rsidRPr="00EB25BC" w:rsidRDefault="0029182A">
      <w:pPr>
        <w:pStyle w:val="CommentText"/>
        <w:rPr>
          <w:lang w:val="haw-US"/>
        </w:rPr>
      </w:pPr>
      <w:r>
        <w:rPr>
          <w:rStyle w:val="CommentReference"/>
        </w:rPr>
        <w:annotationRef/>
      </w:r>
      <w:r>
        <w:rPr>
          <w:lang w:val="haw-US"/>
        </w:rPr>
        <w:t>Andrews et al. 2012 addressed the bias and potential error of various ageing methods by the incorporation of three ageing data sets (DGI, traditional annual ages, and C14)</w:t>
      </w:r>
    </w:p>
  </w:comment>
  <w:comment w:id="16" w:author="Stephen Scherrer" w:date="2019-06-12T13:12:00Z" w:initials="SS">
    <w:p w14:paraId="56D3FA82" w14:textId="02A9218E" w:rsidR="0029182A" w:rsidRDefault="0029182A">
      <w:pPr>
        <w:pStyle w:val="CommentText"/>
      </w:pPr>
      <w:r>
        <w:rPr>
          <w:rStyle w:val="CommentReference"/>
        </w:rPr>
        <w:annotationRef/>
      </w:r>
      <w:r>
        <w:t>Sorry, perhaps this is unclear. While Andrews et. al. 2012 incorporates various data sets, all of the data sets used are of the direct aging variety. I’ve tried to make this more clear</w:t>
      </w:r>
    </w:p>
  </w:comment>
  <w:comment w:id="25" w:author="Microsoft Office User" w:date="2019-05-08T15:00:00Z" w:initials="MOU">
    <w:p w14:paraId="7C7EEA22" w14:textId="5557D843" w:rsidR="0029182A" w:rsidRPr="00EB25BC" w:rsidRDefault="0029182A">
      <w:pPr>
        <w:pStyle w:val="CommentText"/>
        <w:rPr>
          <w:lang w:val="haw-US"/>
        </w:rPr>
      </w:pPr>
      <w:r>
        <w:rPr>
          <w:rStyle w:val="CommentReference"/>
        </w:rPr>
        <w:annotationRef/>
      </w:r>
      <w:r>
        <w:rPr>
          <w:lang w:val="haw-US"/>
        </w:rPr>
        <w:t>Annuli counts derived from nascent otolith preparation and ageing criteria have also been comperable to logevity and age structure of P. filamentosus (Wakefield et al. 2013 &amp; 2017)</w:t>
      </w:r>
    </w:p>
  </w:comment>
  <w:comment w:id="26" w:author="Microsoft Office User" w:date="2019-05-20T16:35:00Z" w:initials="MOU">
    <w:p w14:paraId="3096E66C" w14:textId="2956B91C" w:rsidR="0029182A" w:rsidRDefault="0029182A">
      <w:pPr>
        <w:pStyle w:val="CommentText"/>
        <w:rPr>
          <w:lang w:val="haw-US"/>
        </w:rPr>
      </w:pPr>
      <w:r>
        <w:rPr>
          <w:rStyle w:val="CommentReference"/>
        </w:rPr>
        <w:annotationRef/>
      </w:r>
      <w:r>
        <w:rPr>
          <w:lang w:val="haw-US"/>
        </w:rPr>
        <w:t>Be mindful that you are incorporating ageing data that you have already established as being biased. How can you assume that your results are any better or worse, than these prior studies, if the data used is biased?</w:t>
      </w:r>
    </w:p>
    <w:p w14:paraId="5A212BA7" w14:textId="77777777" w:rsidR="0029182A" w:rsidRDefault="0029182A">
      <w:pPr>
        <w:pStyle w:val="CommentText"/>
        <w:rPr>
          <w:lang w:val="haw-US"/>
        </w:rPr>
      </w:pPr>
    </w:p>
    <w:p w14:paraId="4493932F" w14:textId="6660DD63" w:rsidR="0029182A" w:rsidRPr="00ED3DFF" w:rsidRDefault="0029182A">
      <w:pPr>
        <w:pStyle w:val="CommentText"/>
        <w:rPr>
          <w:lang w:val="haw-US"/>
        </w:rPr>
      </w:pPr>
      <w:r>
        <w:rPr>
          <w:lang w:val="haw-US"/>
        </w:rPr>
        <w:t>Additionally, there may/may not be differences in growth parameters between the NWHI and MHI populations, by pooling data you can compare the archipelagic parameters but it may not be accurate for comparing to MHI tagging VBGF.</w:t>
      </w:r>
    </w:p>
  </w:comment>
  <w:comment w:id="27" w:author="Microsoft Office User" w:date="2019-05-29T13:41:00Z" w:initials="MOU">
    <w:p w14:paraId="306440FA" w14:textId="0F258D03" w:rsidR="0029182A" w:rsidRPr="00344C31" w:rsidRDefault="0029182A">
      <w:pPr>
        <w:pStyle w:val="CommentText"/>
        <w:rPr>
          <w:lang w:val="haw-US"/>
        </w:rPr>
      </w:pPr>
      <w:r>
        <w:rPr>
          <w:rStyle w:val="CommentReference"/>
        </w:rPr>
        <w:annotationRef/>
      </w:r>
      <w:r>
        <w:rPr>
          <w:lang w:val="haw-US"/>
        </w:rPr>
        <w:t>I am unfamiliar with OTP study, was measurement error evaluated between scientist and fishermen, especially for recapture data? I would imagine length initially being recorded in inches (by fishermen) and having to be converted to cm by DAR.</w:t>
      </w:r>
    </w:p>
  </w:comment>
  <w:comment w:id="28" w:author="Stephen Scherrer" w:date="2019-06-12T11:59:00Z" w:initials="SS">
    <w:p w14:paraId="1629375F" w14:textId="1495DDCE" w:rsidR="0029182A" w:rsidRDefault="0029182A">
      <w:pPr>
        <w:pStyle w:val="CommentText"/>
      </w:pPr>
      <w:r>
        <w:rPr>
          <w:rStyle w:val="CommentReference"/>
        </w:rPr>
        <w:annotationRef/>
      </w:r>
      <w:r>
        <w:rPr>
          <w:rStyle w:val="CommentReference"/>
        </w:rPr>
        <w:t xml:space="preserve">Unfortunately, the data </w:t>
      </w:r>
      <w:proofErr w:type="gramStart"/>
      <w:r>
        <w:rPr>
          <w:rStyle w:val="CommentReference"/>
        </w:rPr>
        <w:t>did  not</w:t>
      </w:r>
      <w:proofErr w:type="gramEnd"/>
      <w:r>
        <w:rPr>
          <w:rStyle w:val="CommentReference"/>
        </w:rPr>
        <w:t xml:space="preserve"> indicate if fish were recaptured by project staff or fishers. </w:t>
      </w:r>
    </w:p>
  </w:comment>
  <w:comment w:id="29" w:author="Microsoft Office User" w:date="2019-05-29T13:44:00Z" w:initials="MOU">
    <w:p w14:paraId="641C4841" w14:textId="0E349413" w:rsidR="0029182A" w:rsidRPr="00344C31" w:rsidRDefault="0029182A">
      <w:pPr>
        <w:pStyle w:val="CommentText"/>
        <w:rPr>
          <w:lang w:val="haw-US"/>
        </w:rPr>
      </w:pPr>
      <w:r>
        <w:rPr>
          <w:rStyle w:val="CommentReference"/>
        </w:rPr>
        <w:annotationRef/>
      </w:r>
      <w:r>
        <w:rPr>
          <w:lang w:val="haw-US"/>
        </w:rPr>
        <w:t>This statement begs the question be asked, does the high exploitation rates around Maui have an adverse effect on the growth parameters when compared to theroretically lower exploited areas of Oahu?</w:t>
      </w:r>
    </w:p>
  </w:comment>
  <w:comment w:id="30" w:author="Stephen Scherrer" w:date="2019-06-12T13:19:00Z" w:initials="SS">
    <w:p w14:paraId="055115FF" w14:textId="36AA2963" w:rsidR="0029182A" w:rsidRDefault="0029182A">
      <w:pPr>
        <w:pStyle w:val="CommentText"/>
      </w:pPr>
      <w:r>
        <w:rPr>
          <w:rStyle w:val="CommentReference"/>
        </w:rPr>
        <w:annotationRef/>
      </w:r>
      <w:r>
        <w:t xml:space="preserve">Good question! We did not separate recaptures by island group and while rare, there were a few individuals tagged at island area and recaptured in another. Overwhelmingly, recaptured fish came from Maui Nui, so comparing curves from this data would be tough. </w:t>
      </w:r>
    </w:p>
  </w:comment>
  <w:comment w:id="31" w:author="Microsoft Office User" w:date="2019-05-08T15:12:00Z" w:initials="MOU">
    <w:p w14:paraId="2E64DECB" w14:textId="578EDBD8" w:rsidR="0029182A" w:rsidRPr="000C7507" w:rsidRDefault="0029182A">
      <w:pPr>
        <w:pStyle w:val="CommentText"/>
        <w:rPr>
          <w:lang w:val="haw-US"/>
        </w:rPr>
      </w:pPr>
      <w:r>
        <w:rPr>
          <w:rStyle w:val="CommentReference"/>
        </w:rPr>
        <w:annotationRef/>
      </w:r>
      <w:r>
        <w:rPr>
          <w:lang w:val="haw-US"/>
        </w:rPr>
        <w:t>It is a shame the external sex methods werenʻt available at the time of tagging to get sex-specific growth.</w:t>
      </w:r>
    </w:p>
  </w:comment>
  <w:comment w:id="32" w:author="Stephen Scherrer" w:date="2019-06-12T11:27:00Z" w:initials="SS">
    <w:p w14:paraId="62AD5D13" w14:textId="736776D6" w:rsidR="0029182A" w:rsidRDefault="0029182A">
      <w:pPr>
        <w:pStyle w:val="CommentText"/>
      </w:pPr>
      <w:r>
        <w:rPr>
          <w:rStyle w:val="CommentReference"/>
        </w:rPr>
        <w:annotationRef/>
      </w:r>
      <w:r>
        <w:t>Agreed!</w:t>
      </w:r>
    </w:p>
  </w:comment>
  <w:comment w:id="33" w:author="Microsoft Office User" w:date="2019-05-29T15:03:00Z" w:initials="MOU">
    <w:p w14:paraId="74518996" w14:textId="59A0846E" w:rsidR="0029182A" w:rsidRPr="00A7367F" w:rsidRDefault="0029182A">
      <w:pPr>
        <w:pStyle w:val="CommentText"/>
        <w:rPr>
          <w:lang w:val="haw-US"/>
        </w:rPr>
      </w:pPr>
      <w:r>
        <w:rPr>
          <w:rStyle w:val="CommentReference"/>
        </w:rPr>
        <w:annotationRef/>
      </w:r>
      <w:r>
        <w:rPr>
          <w:lang w:val="haw-US"/>
        </w:rPr>
        <w:t>See above comment regarding measurement error between scientist and fishermen reported data.</w:t>
      </w:r>
    </w:p>
  </w:comment>
  <w:comment w:id="34" w:author="Stephen Scherrer" w:date="2019-06-12T13:38:00Z" w:initials="SS">
    <w:p w14:paraId="36680909" w14:textId="6E6634AE" w:rsidR="0029182A" w:rsidRDefault="0029182A">
      <w:pPr>
        <w:pStyle w:val="CommentText"/>
      </w:pPr>
      <w:r>
        <w:rPr>
          <w:rStyle w:val="CommentReference"/>
        </w:rPr>
        <w:annotationRef/>
      </w:r>
      <w:r>
        <w:t>Noted.</w:t>
      </w:r>
    </w:p>
  </w:comment>
  <w:comment w:id="35" w:author="Microsoft Office User" w:date="2019-05-29T15:04:00Z" w:initials="MOU">
    <w:p w14:paraId="2BF274B0" w14:textId="7DB5DA86" w:rsidR="0029182A" w:rsidRPr="00A7367F" w:rsidRDefault="0029182A">
      <w:pPr>
        <w:pStyle w:val="CommentText"/>
        <w:rPr>
          <w:lang w:val="haw-US"/>
        </w:rPr>
      </w:pPr>
      <w:r>
        <w:rPr>
          <w:rStyle w:val="CommentReference"/>
        </w:rPr>
        <w:annotationRef/>
      </w:r>
      <w:r>
        <w:rPr>
          <w:lang w:val="haw-US"/>
        </w:rPr>
        <w:t>Presumably this was in consideration of inital tagging effect on growth, not due to low numbers of individuals with less days at liberty?</w:t>
      </w:r>
    </w:p>
  </w:comment>
  <w:comment w:id="36" w:author="Stephen Scherrer" w:date="2019-06-12T13:39:00Z" w:initials="SS">
    <w:p w14:paraId="2DF9235C" w14:textId="3ECB549F" w:rsidR="0029182A" w:rsidRDefault="0029182A">
      <w:pPr>
        <w:pStyle w:val="CommentText"/>
      </w:pPr>
      <w:r>
        <w:rPr>
          <w:rStyle w:val="CommentReference"/>
        </w:rPr>
        <w:annotationRef/>
      </w:r>
      <w:r>
        <w:rPr>
          <w:rStyle w:val="CommentReference"/>
        </w:rPr>
        <w:t xml:space="preserve">Correct. </w:t>
      </w:r>
    </w:p>
  </w:comment>
  <w:comment w:id="38" w:author="Microsoft Office User" w:date="2019-05-08T15:22:00Z" w:initials="MOU">
    <w:p w14:paraId="678BEE4D" w14:textId="708476DB" w:rsidR="0029182A" w:rsidRPr="00671515" w:rsidRDefault="0029182A">
      <w:pPr>
        <w:pStyle w:val="CommentText"/>
        <w:rPr>
          <w:lang w:val="haw-US"/>
        </w:rPr>
      </w:pPr>
      <w:r>
        <w:rPr>
          <w:rStyle w:val="CommentReference"/>
        </w:rPr>
        <w:annotationRef/>
      </w:r>
      <w:r>
        <w:rPr>
          <w:lang w:val="haw-US"/>
        </w:rPr>
        <w:t>How did these “fixedʻ values compare with Andrews et al. 2012 values?</w:t>
      </w:r>
    </w:p>
  </w:comment>
  <w:comment w:id="39" w:author="Stephen Scherrer" w:date="2019-06-12T11:33:00Z" w:initials="SS">
    <w:p w14:paraId="2C3C28CA" w14:textId="081B8443" w:rsidR="0029182A" w:rsidRDefault="0029182A">
      <w:pPr>
        <w:pStyle w:val="CommentText"/>
      </w:pPr>
      <w:r>
        <w:rPr>
          <w:rStyle w:val="CommentReference"/>
        </w:rPr>
        <w:annotationRef/>
      </w:r>
      <w:r>
        <w:t xml:space="preserve">Andrew’s 2012 would use fixed </w:t>
      </w:r>
      <w:proofErr w:type="gramStart"/>
      <w:r>
        <w:t>parameters  because</w:t>
      </w:r>
      <w:proofErr w:type="gramEnd"/>
      <w:r>
        <w:t xml:space="preserve"> that study used direct aging to construct it’s curve. Fixed parameters must be used with these methods since each individual only has a single known size and growth can only be inferred from a collection of individual fish. With mark-recapture studies, growth parameters can be fit for individuals because growth is directly observed at an individual level.</w:t>
      </w:r>
    </w:p>
  </w:comment>
  <w:comment w:id="40" w:author="Microsoft Office User" w:date="2019-05-30T13:41:00Z" w:initials="MOU">
    <w:p w14:paraId="4C242E26" w14:textId="69E39F99" w:rsidR="0029182A" w:rsidRPr="00656313" w:rsidRDefault="0029182A">
      <w:pPr>
        <w:pStyle w:val="CommentText"/>
        <w:rPr>
          <w:lang w:val="haw-US"/>
        </w:rPr>
      </w:pPr>
      <w:r>
        <w:rPr>
          <w:rStyle w:val="CommentReference"/>
        </w:rPr>
        <w:annotationRef/>
      </w:r>
      <w:r>
        <w:rPr>
          <w:lang w:val="haw-US"/>
        </w:rPr>
        <w:t>Given the potential for decoupling of length at age in deepwater snappers, this method may be biased to younger individuals, pending the intial tagging length.</w:t>
      </w:r>
    </w:p>
  </w:comment>
  <w:comment w:id="95" w:author="Microsoft Office User" w:date="2019-05-29T13:26:00Z" w:initials="MOU">
    <w:p w14:paraId="07F13506" w14:textId="7BA7F58D" w:rsidR="0029182A" w:rsidRPr="00295E6A" w:rsidRDefault="0029182A" w:rsidP="00295E6A">
      <w:pPr>
        <w:pStyle w:val="NormalWeb"/>
        <w:rPr>
          <w:lang w:val="haw-US"/>
        </w:rPr>
      </w:pPr>
      <w:r>
        <w:rPr>
          <w:rStyle w:val="CommentReference"/>
        </w:rPr>
        <w:annotationRef/>
      </w:r>
      <w:r>
        <w:rPr>
          <w:rFonts w:ascii="Times" w:hAnsi="Times"/>
          <w:sz w:val="18"/>
          <w:szCs w:val="18"/>
          <w:lang w:val="haw-US"/>
        </w:rPr>
        <w:t>This method</w:t>
      </w:r>
      <w:r>
        <w:rPr>
          <w:rFonts w:ascii="Times" w:hAnsi="Times"/>
          <w:sz w:val="18"/>
          <w:szCs w:val="18"/>
        </w:rPr>
        <w:t xml:space="preserve"> allows for different growth rates for juveniles and adults</w:t>
      </w:r>
      <w:r>
        <w:rPr>
          <w:rFonts w:ascii="Times" w:hAnsi="Times"/>
          <w:sz w:val="18"/>
          <w:szCs w:val="18"/>
          <w:lang w:val="haw-US"/>
        </w:rPr>
        <w:t>? Were you able to</w:t>
      </w:r>
      <w:r>
        <w:rPr>
          <w:rFonts w:ascii="Times" w:hAnsi="Times"/>
          <w:sz w:val="18"/>
          <w:szCs w:val="18"/>
        </w:rPr>
        <w:t xml:space="preserve"> sufficient</w:t>
      </w:r>
      <w:r>
        <w:rPr>
          <w:rFonts w:ascii="Times" w:hAnsi="Times"/>
          <w:sz w:val="18"/>
          <w:szCs w:val="18"/>
          <w:lang w:val="haw-US"/>
        </w:rPr>
        <w:t xml:space="preserve">ly incorporate </w:t>
      </w:r>
      <w:r>
        <w:rPr>
          <w:rFonts w:ascii="Times" w:hAnsi="Times"/>
          <w:sz w:val="18"/>
          <w:szCs w:val="18"/>
        </w:rPr>
        <w:t>data coverage before and after the transition from juvenile to adult for all parameter</w:t>
      </w:r>
      <w:r>
        <w:rPr>
          <w:rFonts w:ascii="Times" w:hAnsi="Times"/>
          <w:sz w:val="18"/>
          <w:szCs w:val="18"/>
          <w:lang w:val="haw-US"/>
        </w:rPr>
        <w:t xml:space="preserve"> estimation?</w:t>
      </w:r>
    </w:p>
    <w:p w14:paraId="020F8EA7" w14:textId="29E05E3B" w:rsidR="0029182A" w:rsidRDefault="0029182A">
      <w:pPr>
        <w:pStyle w:val="CommentText"/>
      </w:pPr>
    </w:p>
  </w:comment>
  <w:comment w:id="96" w:author="Stephen Scherrer" w:date="2019-06-12T12:03:00Z" w:initials="SS">
    <w:p w14:paraId="136C83CD" w14:textId="5DC73EC2" w:rsidR="0029182A" w:rsidRDefault="0029182A" w:rsidP="00DD21B0">
      <w:pPr>
        <w:pStyle w:val="CommentText"/>
      </w:pPr>
      <w:r>
        <w:rPr>
          <w:rStyle w:val="CommentReference"/>
        </w:rPr>
        <w:annotationRef/>
      </w:r>
      <w:r>
        <w:t xml:space="preserve">No. This model, like the majority of VBGFs models proposed, assumes similar growth between juvenile and adults. </w:t>
      </w:r>
    </w:p>
    <w:p w14:paraId="3FBF7C5B" w14:textId="30128DC5" w:rsidR="0029182A" w:rsidRDefault="0029182A" w:rsidP="00DD21B0">
      <w:pPr>
        <w:pStyle w:val="CommentText"/>
      </w:pPr>
    </w:p>
    <w:p w14:paraId="52D588D2" w14:textId="7ECF8F05" w:rsidR="0029182A" w:rsidRDefault="0029182A" w:rsidP="00DD21B0">
      <w:pPr>
        <w:pStyle w:val="CommentText"/>
      </w:pPr>
      <w:r>
        <w:t xml:space="preserve">What is meant by the joint distribution is that the best parameter set for an individual is ultimately the one that best describes both the size they were when they were tagged (delta t = 0) and the size they are at recapture. </w:t>
      </w:r>
    </w:p>
    <w:p w14:paraId="09DC26C0" w14:textId="77777777" w:rsidR="0029182A" w:rsidRDefault="0029182A" w:rsidP="00DD21B0">
      <w:pPr>
        <w:pStyle w:val="CommentText"/>
      </w:pPr>
    </w:p>
    <w:p w14:paraId="2616A42D" w14:textId="313C2BF7" w:rsidR="0029182A" w:rsidRDefault="0029182A" w:rsidP="00DD21B0">
      <w:pPr>
        <w:pStyle w:val="CommentText"/>
      </w:pPr>
      <w:r>
        <w:t xml:space="preserve">While researching methods for this manuscript, it did not appear that </w:t>
      </w:r>
      <w:proofErr w:type="gramStart"/>
      <w:r>
        <w:t>models</w:t>
      </w:r>
      <w:proofErr w:type="gramEnd"/>
      <w:r>
        <w:t xml:space="preserve"> differentiation growth juvenile and adults from tagging data have been developed, I imagine due to the difficulty of resolving growth during this transition. </w:t>
      </w:r>
    </w:p>
  </w:comment>
  <w:comment w:id="97" w:author="Microsoft Office User" w:date="2019-05-08T15:52:00Z" w:initials="MOU">
    <w:p w14:paraId="201F755D" w14:textId="68EB1259" w:rsidR="0029182A" w:rsidRPr="006D7BC4" w:rsidRDefault="0029182A">
      <w:pPr>
        <w:pStyle w:val="CommentText"/>
        <w:rPr>
          <w:lang w:val="haw-US"/>
        </w:rPr>
      </w:pPr>
      <w:r>
        <w:rPr>
          <w:rStyle w:val="CommentReference"/>
        </w:rPr>
        <w:annotationRef/>
      </w:r>
      <w:r>
        <w:rPr>
          <w:lang w:val="haw-US"/>
        </w:rPr>
        <w:t xml:space="preserve">As mentioned earlier, any datasets that combine subregions in Hawaii should be used with caution as variation in exploitation rates and potential age truncation have been shown to impact parameter estimates in other eteline snappers (i.e., P. flavapinnis and E. carbunculus) across archipelagic distributions. </w:t>
      </w:r>
    </w:p>
  </w:comment>
  <w:comment w:id="98" w:author="Stephen Scherrer" w:date="2019-06-12T12:00:00Z" w:initials="SS">
    <w:p w14:paraId="6F5372F5" w14:textId="65668D0A" w:rsidR="0029182A" w:rsidRDefault="0029182A">
      <w:pPr>
        <w:pStyle w:val="CommentText"/>
      </w:pPr>
      <w:r>
        <w:rPr>
          <w:rStyle w:val="CommentReference"/>
        </w:rPr>
        <w:annotationRef/>
      </w:r>
      <w:r>
        <w:t>Absolutely. Parameters fit with these additional data sources including the largest and smallest fish were better at predicting growth of MHI individuals than those fit without this data. It is almost certain that age truncation contributed to this.</w:t>
      </w:r>
    </w:p>
  </w:comment>
  <w:comment w:id="99" w:author="Microsoft Office User" w:date="2019-05-08T16:17:00Z" w:initials="MOU">
    <w:p w14:paraId="1562A437" w14:textId="0297C4E5" w:rsidR="0029182A" w:rsidRPr="005D2228" w:rsidRDefault="0029182A">
      <w:pPr>
        <w:pStyle w:val="CommentText"/>
        <w:rPr>
          <w:lang w:val="haw-US"/>
        </w:rPr>
      </w:pPr>
      <w:r>
        <w:rPr>
          <w:rStyle w:val="CommentReference"/>
        </w:rPr>
        <w:annotationRef/>
      </w:r>
      <w:r>
        <w:rPr>
          <w:lang w:val="haw-US"/>
        </w:rPr>
        <w:t>Assuming you are referring to the 10-12 cm cohort and 18-20 cm cohort from Moffitt and Parrish (1996), the DeMartini 1994 age estimates are more likely 180 – 200 days (10.5-11 cm) and 350 days (18 cm FL).</w:t>
      </w:r>
    </w:p>
  </w:comment>
  <w:comment w:id="100" w:author="Stephen Scherrer" w:date="2019-06-12T12:15:00Z" w:initials="SS">
    <w:p w14:paraId="501C0F4D" w14:textId="02463047" w:rsidR="0029182A" w:rsidRDefault="0029182A">
      <w:pPr>
        <w:pStyle w:val="CommentText"/>
      </w:pPr>
      <w:r>
        <w:rPr>
          <w:rStyle w:val="CommentReference"/>
        </w:rPr>
        <w:annotationRef/>
      </w:r>
      <w:r>
        <w:t>Correct. DeMartini ages are referenced in the following section “Parameter Estimation: Direct Ageing Data”</w:t>
      </w:r>
    </w:p>
  </w:comment>
  <w:comment w:id="105" w:author="Microsoft Office User" w:date="2019-05-29T12:11:00Z" w:initials="MOU">
    <w:p w14:paraId="6EDDE81B" w14:textId="34FF1BE3" w:rsidR="0029182A" w:rsidRPr="00651521" w:rsidRDefault="0029182A">
      <w:pPr>
        <w:pStyle w:val="CommentText"/>
        <w:rPr>
          <w:lang w:val="haw-US"/>
        </w:rPr>
      </w:pPr>
      <w:r>
        <w:rPr>
          <w:rStyle w:val="CommentReference"/>
        </w:rPr>
        <w:annotationRef/>
      </w:r>
      <w:r>
        <w:rPr>
          <w:lang w:val="haw-US"/>
        </w:rPr>
        <w:t>Which data reference is this, did you mean DeMartini et al. 1994?</w:t>
      </w:r>
    </w:p>
  </w:comment>
  <w:comment w:id="106" w:author="Stephen Scherrer" w:date="2019-06-12T12:16:00Z" w:initials="SS">
    <w:p w14:paraId="34AE6D90" w14:textId="61FA42A5" w:rsidR="0029182A" w:rsidRDefault="0029182A">
      <w:pPr>
        <w:pStyle w:val="CommentText"/>
      </w:pPr>
      <w:r>
        <w:rPr>
          <w:rStyle w:val="CommentReference"/>
        </w:rPr>
        <w:annotationRef/>
      </w:r>
      <w:r>
        <w:t>Yes. My mistake.</w:t>
      </w:r>
    </w:p>
  </w:comment>
  <w:comment w:id="118" w:author="Stephen Scherrer" w:date="2019-06-12T14:41:00Z" w:initials="SS">
    <w:p w14:paraId="610C0712" w14:textId="3FE0212C" w:rsidR="0029182A" w:rsidRDefault="0029182A">
      <w:pPr>
        <w:pStyle w:val="CommentText"/>
      </w:pPr>
      <w:r>
        <w:rPr>
          <w:rStyle w:val="CommentReference"/>
        </w:rPr>
        <w:annotationRef/>
      </w:r>
      <w:r>
        <w:t>WAIT FOR BETTER CITE</w:t>
      </w:r>
    </w:p>
  </w:comment>
  <w:comment w:id="126" w:author="Microsoft Office User" w:date="2019-05-08T17:02:00Z" w:initials="MOU">
    <w:p w14:paraId="5D09A234" w14:textId="6352B1A8" w:rsidR="0029182A" w:rsidRPr="00653A25" w:rsidRDefault="0029182A">
      <w:pPr>
        <w:pStyle w:val="CommentText"/>
        <w:rPr>
          <w:lang w:val="haw-US"/>
        </w:rPr>
      </w:pPr>
      <w:r>
        <w:rPr>
          <w:rStyle w:val="CommentReference"/>
        </w:rPr>
        <w:annotationRef/>
      </w:r>
      <w:r>
        <w:rPr>
          <w:lang w:val="haw-US"/>
        </w:rPr>
        <w:t>As mentioned previously, use caution when pooling samples to estimate growth across the archieplago!</w:t>
      </w:r>
    </w:p>
  </w:comment>
  <w:comment w:id="134" w:author="Microsoft Office User" w:date="2019-05-08T17:04:00Z" w:initials="MOU">
    <w:p w14:paraId="1205843E" w14:textId="35B6B1F6" w:rsidR="0029182A" w:rsidRPr="000D113E" w:rsidRDefault="0029182A">
      <w:pPr>
        <w:pStyle w:val="CommentText"/>
        <w:rPr>
          <w:lang w:val="haw-US"/>
        </w:rPr>
      </w:pPr>
      <w:r>
        <w:rPr>
          <w:rStyle w:val="CommentReference"/>
        </w:rPr>
        <w:annotationRef/>
      </w:r>
      <w:r>
        <w:rPr>
          <w:lang w:val="haw-US"/>
        </w:rPr>
        <w:t>The Omalley 2015 discussed the issue with error in data collection, this more than likely was the reason for the disparity in parameters. Also, was temporal variation assumed to be negligent?</w:t>
      </w:r>
    </w:p>
  </w:comment>
  <w:comment w:id="135" w:author="Stephen Scherrer" w:date="2019-06-12T12:20:00Z" w:initials="SS">
    <w:p w14:paraId="7006B1E3" w14:textId="5EE79DDD" w:rsidR="0029182A" w:rsidRDefault="0029182A">
      <w:pPr>
        <w:pStyle w:val="CommentText"/>
      </w:pPr>
      <w:r>
        <w:rPr>
          <w:rStyle w:val="CommentReference"/>
        </w:rPr>
        <w:annotationRef/>
      </w:r>
      <w:r>
        <w:t xml:space="preserve">Temporal variation was assumed but is now explicit. </w:t>
      </w:r>
    </w:p>
  </w:comment>
  <w:comment w:id="141" w:author="Microsoft Office User" w:date="2019-05-30T14:09:00Z" w:initials="MOU">
    <w:p w14:paraId="4C6E3217" w14:textId="37B9A2C8" w:rsidR="0029182A" w:rsidRPr="007D36C9" w:rsidRDefault="0029182A">
      <w:pPr>
        <w:pStyle w:val="CommentText"/>
        <w:rPr>
          <w:lang w:val="haw-US"/>
        </w:rPr>
      </w:pPr>
      <w:r>
        <w:rPr>
          <w:rStyle w:val="CommentReference"/>
        </w:rPr>
        <w:annotationRef/>
      </w:r>
      <w:r>
        <w:rPr>
          <w:lang w:val="haw-US"/>
        </w:rPr>
        <w:t>Was the between-individual variation similar between Bayesian and ML mehtods?</w:t>
      </w:r>
    </w:p>
  </w:comment>
  <w:comment w:id="142" w:author="Microsoft Office User" w:date="2019-05-30T14:42:00Z" w:initials="MOU">
    <w:p w14:paraId="38129842" w14:textId="1EB06265" w:rsidR="0029182A" w:rsidRPr="0097466E" w:rsidRDefault="0029182A">
      <w:pPr>
        <w:pStyle w:val="CommentText"/>
        <w:rPr>
          <w:lang w:val="haw-US"/>
        </w:rPr>
      </w:pPr>
      <w:r>
        <w:rPr>
          <w:rStyle w:val="CommentReference"/>
        </w:rPr>
        <w:annotationRef/>
      </w:r>
      <w:r>
        <w:rPr>
          <w:lang w:val="haw-US"/>
        </w:rPr>
        <w:t>How did a test of p-avlue and DIC between models look?</w:t>
      </w:r>
    </w:p>
  </w:comment>
  <w:comment w:id="143" w:author="Microsoft Office User" w:date="2019-05-30T14:47:00Z" w:initials="MOU">
    <w:p w14:paraId="73026342" w14:textId="57F0CB06" w:rsidR="0029182A" w:rsidRPr="0097466E" w:rsidRDefault="0029182A">
      <w:pPr>
        <w:pStyle w:val="CommentText"/>
        <w:rPr>
          <w:lang w:val="haw-US"/>
        </w:rPr>
      </w:pPr>
      <w:r>
        <w:rPr>
          <w:rStyle w:val="CommentReference"/>
        </w:rPr>
        <w:annotationRef/>
      </w:r>
      <w:r>
        <w:rPr>
          <w:lang w:val="haw-US"/>
        </w:rPr>
        <w:t>Is this because the variability is greater that 4 x the sd, similar to Zhang et al. 2009?</w:t>
      </w:r>
    </w:p>
  </w:comment>
  <w:comment w:id="144" w:author="Microsoft Office User" w:date="2019-05-30T16:26:00Z" w:initials="MOU">
    <w:p w14:paraId="526B8444" w14:textId="52189E05" w:rsidR="0029182A" w:rsidRPr="00120F42" w:rsidRDefault="0029182A">
      <w:pPr>
        <w:pStyle w:val="CommentText"/>
        <w:rPr>
          <w:lang w:val="haw-US"/>
        </w:rPr>
      </w:pPr>
      <w:r>
        <w:rPr>
          <w:rStyle w:val="CommentReference"/>
        </w:rPr>
        <w:annotationRef/>
      </w:r>
      <w:r>
        <w:rPr>
          <w:lang w:val="haw-US"/>
        </w:rPr>
        <w:t xml:space="preserve">OTP data range (~ 19-53 cm FL) is less than the range of paka in MHI (~10 – 82 cm FL, Luers et al. 2017). If ommision of the largest individual forced a premature asymptote in your models, then the OTP data is inherently going to force the growth profile to asymptote prematurely, regardless. </w:t>
      </w:r>
    </w:p>
  </w:comment>
  <w:comment w:id="145" w:author="Stephen Scherrer" w:date="2019-06-12T12:22:00Z" w:initials="SS">
    <w:p w14:paraId="5DFCEBF9" w14:textId="5CD77C31" w:rsidR="0029182A" w:rsidRDefault="0029182A">
      <w:pPr>
        <w:pStyle w:val="CommentText"/>
      </w:pPr>
      <w:r>
        <w:rPr>
          <w:rStyle w:val="CommentReference"/>
        </w:rPr>
        <w:annotationRef/>
      </w:r>
      <w:r>
        <w:t xml:space="preserve">Indeed, however models 5-11 use a joint distribution likelihood incorporating both length at marking and recapture, which includes fish up to 76.2 cm in length. Additional data from Andrews 2012 increases the observed size range to 76.8 cm. </w:t>
      </w:r>
    </w:p>
    <w:p w14:paraId="4C651459" w14:textId="77777777" w:rsidR="0029182A" w:rsidRDefault="0029182A">
      <w:pPr>
        <w:pStyle w:val="CommentText"/>
      </w:pPr>
    </w:p>
    <w:p w14:paraId="2B32D159" w14:textId="204609BD" w:rsidR="0029182A" w:rsidRDefault="0029182A">
      <w:pPr>
        <w:pStyle w:val="CommentText"/>
      </w:pPr>
      <w:r>
        <w:t xml:space="preserve">Note that L-infinity under Model 11 is larger than what was estimated from tagging data alone (Model 5) because larger fish were incorporated through these additional data sets. </w:t>
      </w:r>
    </w:p>
  </w:comment>
  <w:comment w:id="146" w:author="Microsoft Office User" w:date="2019-05-20T16:56:00Z" w:initials="MOU">
    <w:p w14:paraId="4B6FE7F6" w14:textId="0CF12D5C" w:rsidR="0029182A" w:rsidRPr="004D1662" w:rsidRDefault="0029182A">
      <w:pPr>
        <w:pStyle w:val="CommentText"/>
        <w:rPr>
          <w:lang w:val="haw-US"/>
        </w:rPr>
      </w:pPr>
      <w:r>
        <w:rPr>
          <w:rStyle w:val="CommentReference"/>
        </w:rPr>
        <w:annotationRef/>
      </w:r>
      <w:r>
        <w:rPr>
          <w:lang w:val="haw-US"/>
        </w:rPr>
        <w:t xml:space="preserve">It is well dsocumented that there is decoupling of length-at-age for many of the eteline snappers. </w:t>
      </w:r>
    </w:p>
  </w:comment>
  <w:comment w:id="149" w:author="Microsoft Office User" w:date="2019-05-08T17:13:00Z" w:initials="MOU">
    <w:p w14:paraId="503D4462" w14:textId="6B9C5B9B" w:rsidR="0029182A" w:rsidRPr="000D113E" w:rsidRDefault="0029182A">
      <w:pPr>
        <w:pStyle w:val="CommentText"/>
        <w:rPr>
          <w:lang w:val="haw-US"/>
        </w:rPr>
      </w:pPr>
      <w:r>
        <w:rPr>
          <w:rStyle w:val="CommentReference"/>
        </w:rPr>
        <w:annotationRef/>
      </w:r>
      <w:r>
        <w:rPr>
          <w:lang w:val="haw-US"/>
        </w:rPr>
        <w:t>Yes,  so a genetic variation is ruled out as the driver between subregions. However, age truncation is evident in other eteline snappers potentially based on exploitation. Additionally, there is supporting evidence for  life history variation between the subregions in maturity (L50) as seen with ~ 6cm difference for Paka, 5 cm for Kale, and ~4 cm for ehu between NWHI and MHI (DeMartini 2016, Luers et al. 2017).</w:t>
      </w:r>
    </w:p>
  </w:comment>
  <w:comment w:id="161" w:author="Microsoft Office User" w:date="2019-05-30T17:01:00Z" w:initials="MOU">
    <w:p w14:paraId="45280A7D" w14:textId="70CD72B5" w:rsidR="0029182A" w:rsidRPr="0009097F" w:rsidRDefault="0029182A">
      <w:pPr>
        <w:pStyle w:val="CommentText"/>
        <w:rPr>
          <w:lang w:val="haw-US"/>
        </w:rPr>
      </w:pPr>
      <w:r>
        <w:rPr>
          <w:rStyle w:val="CommentReference"/>
        </w:rPr>
        <w:annotationRef/>
      </w:r>
      <w:r>
        <w:rPr>
          <w:lang w:val="haw-US"/>
        </w:rPr>
        <w:t>Or is it related to the OTP data set being limited to &lt;53 cm FL fish, see above comment regarding Luers et al. 2017 data?</w:t>
      </w:r>
    </w:p>
  </w:comment>
  <w:comment w:id="177" w:author="Microsoft Office User" w:date="2019-05-09T14:50:00Z" w:initials="MOU">
    <w:p w14:paraId="026E3AAB" w14:textId="6DFD46AC" w:rsidR="0029182A" w:rsidRPr="00033AB3" w:rsidRDefault="0029182A">
      <w:pPr>
        <w:pStyle w:val="CommentText"/>
        <w:rPr>
          <w:lang w:val="haw-US"/>
        </w:rPr>
      </w:pPr>
      <w:r>
        <w:rPr>
          <w:rStyle w:val="CommentReference"/>
        </w:rPr>
        <w:annotationRef/>
      </w:r>
      <w:r>
        <w:rPr>
          <w:lang w:val="haw-US"/>
        </w:rPr>
        <w:t>Sexual size dimorphism is not pronounced in the family Lutjandae but is becoming increasingly evident. Typically, size favors males in most Lutjanids (Grimes 1987, Newman et al. 2000, Newman 2002, Taylor et al. 2017); however, for some eteline snappers it favors females (Williams et al 2017, OʻMalley et al in press, and my thesis).</w:t>
      </w:r>
    </w:p>
  </w:comment>
  <w:comment w:id="178" w:author="Microsoft Office User" w:date="2019-05-09T15:06:00Z" w:initials="MOU">
    <w:p w14:paraId="323388C0" w14:textId="1A870C5A" w:rsidR="0029182A" w:rsidRPr="003722A2" w:rsidRDefault="0029182A">
      <w:pPr>
        <w:pStyle w:val="CommentText"/>
        <w:rPr>
          <w:lang w:val="haw-US"/>
        </w:rPr>
      </w:pPr>
      <w:r>
        <w:rPr>
          <w:rStyle w:val="CommentReference"/>
        </w:rPr>
        <w:annotationRef/>
      </w:r>
      <w:r>
        <w:rPr>
          <w:lang w:val="haw-US"/>
        </w:rPr>
        <w:t>Anecdotal evidence shows &gt; 70 cm FL may be female biased (Kikkawa 1984); however, Kami (1973) observed the opposite in Guam, and Ralston (1981) showed no bias.</w:t>
      </w:r>
    </w:p>
  </w:comment>
  <w:comment w:id="179" w:author="Microsoft Office User" w:date="2019-05-20T16:57:00Z" w:initials="MOU">
    <w:p w14:paraId="58E46CB1" w14:textId="66937403" w:rsidR="0029182A" w:rsidRPr="004D1662" w:rsidRDefault="0029182A">
      <w:pPr>
        <w:pStyle w:val="CommentText"/>
        <w:rPr>
          <w:lang w:val="haw-US"/>
        </w:rPr>
      </w:pPr>
      <w:r>
        <w:rPr>
          <w:rStyle w:val="CommentReference"/>
        </w:rPr>
        <w:annotationRef/>
      </w:r>
      <w:r>
        <w:rPr>
          <w:lang w:val="haw-US"/>
        </w:rPr>
        <w:t>Did you conisder calculating M or survivorship? Any esitmated natural mortality using traditional methodology (either Then et al. 2015 or Hoenig 1983) may not be applicable in MHI where exploitation is heavy and against the basic assumption of these earlier studies where Z = 0. However, Hoenig et al. 1998 (Brownie models) may be more applicable? Just curious if Hoenig et al. 1998 methods were attempted?</w:t>
      </w:r>
    </w:p>
  </w:comment>
  <w:comment w:id="180" w:author="Stephen Scherrer" w:date="2019-06-12T14:19:00Z" w:initials="SS">
    <w:p w14:paraId="32E3E409" w14:textId="2776C552" w:rsidR="0029182A" w:rsidRDefault="0029182A">
      <w:pPr>
        <w:pStyle w:val="CommentText"/>
      </w:pPr>
      <w:r>
        <w:rPr>
          <w:rStyle w:val="CommentReference"/>
        </w:rPr>
        <w:annotationRef/>
      </w:r>
      <w:r>
        <w:t xml:space="preserve">No. Other work I’m doing with acoustic tagging indicates that post-release survivorship is very low for this </w:t>
      </w:r>
      <w:proofErr w:type="gramStart"/>
      <w:r>
        <w:t>species  and</w:t>
      </w:r>
      <w:proofErr w:type="gramEnd"/>
      <w:r>
        <w:t xml:space="preserve"> may be biased by size which would introduce significant bias to any estimates from tagging data.</w:t>
      </w:r>
    </w:p>
  </w:comment>
  <w:comment w:id="196" w:author="Microsoft Office User" w:date="2019-05-31T09:44:00Z" w:initials="MOU">
    <w:p w14:paraId="430AA862" w14:textId="77777777" w:rsidR="0029182A" w:rsidRDefault="0029182A">
      <w:pPr>
        <w:pStyle w:val="CommentText"/>
        <w:rPr>
          <w:lang w:val="haw-US"/>
        </w:rPr>
      </w:pPr>
      <w:r>
        <w:rPr>
          <w:rStyle w:val="CommentReference"/>
        </w:rPr>
        <w:annotationRef/>
      </w:r>
      <w:r>
        <w:rPr>
          <w:lang w:val="haw-US"/>
        </w:rPr>
        <w:t>Andrews et al. 2012 only used 33 NWHI estimates of length at age from bomb radiocarbon dating and 3 from lead-radium dating. The remaining (100) were traditional age data. The table suggests these were all radioisotope ages!</w:t>
      </w:r>
    </w:p>
    <w:p w14:paraId="050D8BA6" w14:textId="77777777" w:rsidR="0029182A" w:rsidRDefault="0029182A">
      <w:pPr>
        <w:pStyle w:val="CommentText"/>
        <w:rPr>
          <w:lang w:val="haw-US"/>
        </w:rPr>
      </w:pPr>
    </w:p>
    <w:p w14:paraId="55DCEC14" w14:textId="2A81C9E5" w:rsidR="0029182A" w:rsidRPr="00651BD2" w:rsidRDefault="0029182A">
      <w:pPr>
        <w:pStyle w:val="CommentText"/>
        <w:rPr>
          <w:lang w:val="haw-US"/>
        </w:rPr>
      </w:pPr>
      <w:r>
        <w:rPr>
          <w:lang w:val="haw-US"/>
        </w:rPr>
        <w:t>This is a reoccuring comment for all tables and figures. Although many of these abbreviations are generally known in fisheries, you should identify ones listed in tables or figures (i.e., Linf, K, N.R., MHI, NWHI, etc) in caption or as footnote of table, unless directed by journal.</w:t>
      </w:r>
    </w:p>
  </w:comment>
  <w:comment w:id="202" w:author="Microsoft Office User" w:date="2019-05-30T14:05:00Z" w:initials="MOU">
    <w:p w14:paraId="175402B9" w14:textId="33FA5B8B" w:rsidR="0029182A" w:rsidRPr="0089788A" w:rsidRDefault="0029182A">
      <w:pPr>
        <w:pStyle w:val="CommentText"/>
        <w:rPr>
          <w:lang w:val="haw-US"/>
        </w:rPr>
      </w:pPr>
      <w:r>
        <w:rPr>
          <w:rStyle w:val="CommentReference"/>
        </w:rPr>
        <w:annotationRef/>
      </w:r>
      <w:r>
        <w:rPr>
          <w:lang w:val="haw-US"/>
        </w:rPr>
        <w:t>I assume they were similar betwen Model 1-2, but what was the mean p-value and DIC for each model? There appears to be some between-individual variation, albeit not as strong as other studies (Zhang et al. 2009).</w:t>
      </w:r>
    </w:p>
  </w:comment>
  <w:comment w:id="203" w:author="Microsoft Office User" w:date="2019-05-29T16:12:00Z" w:initials="MOU">
    <w:p w14:paraId="6D34E090" w14:textId="2F0D553A" w:rsidR="0029182A" w:rsidRPr="009B5D04" w:rsidRDefault="0029182A">
      <w:pPr>
        <w:pStyle w:val="CommentText"/>
        <w:rPr>
          <w:lang w:val="haw-US"/>
        </w:rPr>
      </w:pPr>
      <w:r>
        <w:rPr>
          <w:rStyle w:val="CommentReference"/>
        </w:rPr>
        <w:annotationRef/>
      </w:r>
      <w:r>
        <w:rPr>
          <w:lang w:val="haw-US"/>
        </w:rPr>
        <w:t>This would be easier to read if oriented with model ID at top.  I rotated the current table on a 180 for my own review.</w:t>
      </w:r>
    </w:p>
  </w:comment>
  <w:comment w:id="204" w:author="Microsoft Office User" w:date="2019-05-31T09:54:00Z" w:initials="MOU">
    <w:p w14:paraId="1B592D7B" w14:textId="30FCB09F" w:rsidR="0029182A" w:rsidRPr="005B2D24" w:rsidRDefault="0029182A">
      <w:pPr>
        <w:pStyle w:val="CommentText"/>
        <w:rPr>
          <w:lang w:val="haw-US"/>
        </w:rPr>
      </w:pPr>
      <w:r>
        <w:rPr>
          <w:rStyle w:val="CommentReference"/>
        </w:rPr>
        <w:annotationRef/>
      </w:r>
      <w:r>
        <w:rPr>
          <w:lang w:val="haw-US"/>
        </w:rPr>
        <w:t>Would it be beneficial to include names of islands, or put in context with the larger scale of Hawiian Archipelago/pacific basin?</w:t>
      </w:r>
    </w:p>
  </w:comment>
  <w:comment w:id="205" w:author="Microsoft Office User" w:date="2019-05-31T09:54:00Z" w:initials="MOU">
    <w:p w14:paraId="4A88584F" w14:textId="0E22107F" w:rsidR="0029182A" w:rsidRPr="005B2D24" w:rsidRDefault="0029182A">
      <w:pPr>
        <w:pStyle w:val="CommentText"/>
        <w:rPr>
          <w:lang w:val="haw-US"/>
        </w:rPr>
      </w:pPr>
      <w:r>
        <w:rPr>
          <w:rStyle w:val="CommentReference"/>
        </w:rPr>
        <w:annotationRef/>
      </w:r>
      <w:r>
        <w:rPr>
          <w:lang w:val="haw-US"/>
        </w:rPr>
        <w:t>Be midful of potential cost for color in journal.</w:t>
      </w:r>
    </w:p>
  </w:comment>
  <w:comment w:id="213" w:author="Microsoft Office User" w:date="2019-05-31T09:59:00Z" w:initials="MOU">
    <w:p w14:paraId="22F76D65" w14:textId="7A4D3200" w:rsidR="0029182A" w:rsidRPr="00DC3376" w:rsidRDefault="0029182A">
      <w:pPr>
        <w:pStyle w:val="CommentText"/>
        <w:rPr>
          <w:lang w:val="haw-US"/>
        </w:rPr>
      </w:pPr>
      <w:r>
        <w:rPr>
          <w:rStyle w:val="CommentReference"/>
        </w:rPr>
        <w:annotationRef/>
      </w:r>
      <w:r>
        <w:rPr>
          <w:lang w:val="haw-US"/>
        </w:rPr>
        <w:t>X-axis should be Age (years)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1C9D7D" w15:done="1"/>
  <w15:commentEx w15:paraId="012A8FF9" w15:paraIdParent="3D1C9D7D" w15:done="1"/>
  <w15:commentEx w15:paraId="175F3592" w15:done="1"/>
  <w15:commentEx w15:paraId="56D3FA82" w15:paraIdParent="175F3592" w15:done="1"/>
  <w15:commentEx w15:paraId="7C7EEA22" w15:done="0"/>
  <w15:commentEx w15:paraId="4493932F" w15:done="0"/>
  <w15:commentEx w15:paraId="306440FA" w15:done="0"/>
  <w15:commentEx w15:paraId="1629375F" w15:paraIdParent="306440FA" w15:done="0"/>
  <w15:commentEx w15:paraId="641C4841" w15:done="1"/>
  <w15:commentEx w15:paraId="055115FF" w15:paraIdParent="641C4841" w15:done="1"/>
  <w15:commentEx w15:paraId="2E64DECB" w15:done="1"/>
  <w15:commentEx w15:paraId="62AD5D13" w15:paraIdParent="2E64DECB" w15:done="1"/>
  <w15:commentEx w15:paraId="74518996" w15:done="1"/>
  <w15:commentEx w15:paraId="36680909" w15:paraIdParent="74518996" w15:done="1"/>
  <w15:commentEx w15:paraId="2BF274B0" w15:done="1"/>
  <w15:commentEx w15:paraId="2DF9235C" w15:paraIdParent="2BF274B0" w15:done="1"/>
  <w15:commentEx w15:paraId="678BEE4D" w15:done="1"/>
  <w15:commentEx w15:paraId="2C3C28CA" w15:paraIdParent="678BEE4D" w15:done="1"/>
  <w15:commentEx w15:paraId="4C242E26" w15:done="0"/>
  <w15:commentEx w15:paraId="020F8EA7" w15:done="0"/>
  <w15:commentEx w15:paraId="2616A42D" w15:paraIdParent="020F8EA7" w15:done="1"/>
  <w15:commentEx w15:paraId="201F755D" w15:done="1"/>
  <w15:commentEx w15:paraId="6F5372F5" w15:paraIdParent="201F755D" w15:done="1"/>
  <w15:commentEx w15:paraId="1562A437" w15:done="1"/>
  <w15:commentEx w15:paraId="501C0F4D" w15:paraIdParent="1562A437" w15:done="1"/>
  <w15:commentEx w15:paraId="6EDDE81B" w15:done="1"/>
  <w15:commentEx w15:paraId="34AE6D90" w15:paraIdParent="6EDDE81B" w15:done="1"/>
  <w15:commentEx w15:paraId="610C0712" w15:done="0"/>
  <w15:commentEx w15:paraId="5D09A234" w15:done="1"/>
  <w15:commentEx w15:paraId="1205843E" w15:done="1"/>
  <w15:commentEx w15:paraId="7006B1E3" w15:paraIdParent="1205843E" w15:done="1"/>
  <w15:commentEx w15:paraId="4C6E3217" w15:done="0"/>
  <w15:commentEx w15:paraId="38129842" w15:done="0"/>
  <w15:commentEx w15:paraId="73026342" w15:done="0"/>
  <w15:commentEx w15:paraId="526B8444" w15:done="1"/>
  <w15:commentEx w15:paraId="2B32D159" w15:paraIdParent="526B8444" w15:done="1"/>
  <w15:commentEx w15:paraId="4B6FE7F6" w15:done="0"/>
  <w15:commentEx w15:paraId="503D4462" w15:done="1"/>
  <w15:commentEx w15:paraId="45280A7D" w15:done="1"/>
  <w15:commentEx w15:paraId="026E3AAB" w15:done="0"/>
  <w15:commentEx w15:paraId="323388C0" w15:done="1"/>
  <w15:commentEx w15:paraId="58E46CB1" w15:done="1"/>
  <w15:commentEx w15:paraId="32E3E409" w15:paraIdParent="58E46CB1" w15:done="1"/>
  <w15:commentEx w15:paraId="55DCEC14" w15:done="0"/>
  <w15:commentEx w15:paraId="175402B9" w15:done="0"/>
  <w15:commentEx w15:paraId="6D34E090" w15:done="1"/>
  <w15:commentEx w15:paraId="1B592D7B" w15:done="0"/>
  <w15:commentEx w15:paraId="4A88584F" w15:done="1"/>
  <w15:commentEx w15:paraId="22F76D6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1C9D7D" w16cid:durableId="207D6C78"/>
  <w16cid:commentId w16cid:paraId="012A8FF9" w16cid:durableId="20AB8EE5"/>
  <w16cid:commentId w16cid:paraId="175F3592" w16cid:durableId="207D6DED"/>
  <w16cid:commentId w16cid:paraId="56D3FA82" w16cid:durableId="20AB78BC"/>
  <w16cid:commentId w16cid:paraId="7C7EEA22" w16cid:durableId="207D6D74"/>
  <w16cid:commentId w16cid:paraId="4493932F" w16cid:durableId="208D55C6"/>
  <w16cid:commentId w16cid:paraId="306440FA" w16cid:durableId="20990A96"/>
  <w16cid:commentId w16cid:paraId="1629375F" w16cid:durableId="20AB6787"/>
  <w16cid:commentId w16cid:paraId="641C4841" w16cid:durableId="20990B51"/>
  <w16cid:commentId w16cid:paraId="055115FF" w16cid:durableId="20AB7A6F"/>
  <w16cid:commentId w16cid:paraId="2E64DECB" w16cid:durableId="207D7044"/>
  <w16cid:commentId w16cid:paraId="62AD5D13" w16cid:durableId="20AB602A"/>
  <w16cid:commentId w16cid:paraId="74518996" w16cid:durableId="20991DD0"/>
  <w16cid:commentId w16cid:paraId="36680909" w16cid:durableId="20AB7ED7"/>
  <w16cid:commentId w16cid:paraId="2BF274B0" w16cid:durableId="20991DF6"/>
  <w16cid:commentId w16cid:paraId="2DF9235C" w16cid:durableId="20AB7F13"/>
  <w16cid:commentId w16cid:paraId="678BEE4D" w16cid:durableId="207D72B4"/>
  <w16cid:commentId w16cid:paraId="2C3C28CA" w16cid:durableId="20AB6170"/>
  <w16cid:commentId w16cid:paraId="4C242E26" w16cid:durableId="209A5C07"/>
  <w16cid:commentId w16cid:paraId="020F8EA7" w16cid:durableId="209906EF"/>
  <w16cid:commentId w16cid:paraId="2616A42D" w16cid:durableId="20AB689C"/>
  <w16cid:commentId w16cid:paraId="201F755D" w16cid:durableId="207D79A5"/>
  <w16cid:commentId w16cid:paraId="6F5372F5" w16cid:durableId="20AB67ED"/>
  <w16cid:commentId w16cid:paraId="1562A437" w16cid:durableId="207D7F8E"/>
  <w16cid:commentId w16cid:paraId="501C0F4D" w16cid:durableId="20AB6B6B"/>
  <w16cid:commentId w16cid:paraId="6EDDE81B" w16cid:durableId="2098F586"/>
  <w16cid:commentId w16cid:paraId="34AE6D90" w16cid:durableId="20AB6BB2"/>
  <w16cid:commentId w16cid:paraId="610C0712" w16cid:durableId="20AB8DB6"/>
  <w16cid:commentId w16cid:paraId="5D09A234" w16cid:durableId="207D8A3D"/>
  <w16cid:commentId w16cid:paraId="1205843E" w16cid:durableId="207D8A89"/>
  <w16cid:commentId w16cid:paraId="7006B1E3" w16cid:durableId="20AB6C9E"/>
  <w16cid:commentId w16cid:paraId="4C6E3217" w16cid:durableId="209A62AA"/>
  <w16cid:commentId w16cid:paraId="38129842" w16cid:durableId="209A6A5D"/>
  <w16cid:commentId w16cid:paraId="73026342" w16cid:durableId="209A6B77"/>
  <w16cid:commentId w16cid:paraId="526B8444" w16cid:durableId="209A82CE"/>
  <w16cid:commentId w16cid:paraId="2B32D159" w16cid:durableId="20AB6D09"/>
  <w16cid:commentId w16cid:paraId="4B6FE7F6" w16cid:durableId="208D5AB5"/>
  <w16cid:commentId w16cid:paraId="503D4462" w16cid:durableId="207D8CC2"/>
  <w16cid:commentId w16cid:paraId="45280A7D" w16cid:durableId="209A8AD2"/>
  <w16cid:commentId w16cid:paraId="026E3AAB" w16cid:durableId="207EBCB1"/>
  <w16cid:commentId w16cid:paraId="323388C0" w16cid:durableId="207EC080"/>
  <w16cid:commentId w16cid:paraId="58E46CB1" w16cid:durableId="208D5B13"/>
  <w16cid:commentId w16cid:paraId="32E3E409" w16cid:durableId="20AB8879"/>
  <w16cid:commentId w16cid:paraId="55DCEC14" w16cid:durableId="209B75F6"/>
  <w16cid:commentId w16cid:paraId="175402B9" w16cid:durableId="209A61A9"/>
  <w16cid:commentId w16cid:paraId="6D34E090" w16cid:durableId="20992E06"/>
  <w16cid:commentId w16cid:paraId="1B592D7B" w16cid:durableId="209B783F"/>
  <w16cid:commentId w16cid:paraId="4A88584F" w16cid:durableId="209B786A"/>
  <w16cid:commentId w16cid:paraId="22F76D65" w16cid:durableId="209B797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54C11"/>
    <w:multiLevelType w:val="hybridMultilevel"/>
    <w:tmpl w:val="E5301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335BE3"/>
    <w:multiLevelType w:val="hybridMultilevel"/>
    <w:tmpl w:val="E5301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D725A8"/>
    <w:multiLevelType w:val="hybridMultilevel"/>
    <w:tmpl w:val="8FD6993E"/>
    <w:lvl w:ilvl="0" w:tplc="7D8289A2">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FC624F6"/>
    <w:multiLevelType w:val="hybridMultilevel"/>
    <w:tmpl w:val="EBC8DCD6"/>
    <w:lvl w:ilvl="0" w:tplc="66D0BF3C">
      <w:start w:val="1000"/>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37529F"/>
    <w:multiLevelType w:val="hybridMultilevel"/>
    <w:tmpl w:val="B9A204C8"/>
    <w:lvl w:ilvl="0" w:tplc="BC664426">
      <w:start w:val="1000"/>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phen Scherrer">
    <w15:presenceInfo w15:providerId="AD" w15:userId="S::scherrer@hawaii.edu::40252c95-a6d0-4ffb-bbb7-efb00b189f36"/>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1B05"/>
    <w:rsid w:val="000011A6"/>
    <w:rsid w:val="00001A85"/>
    <w:rsid w:val="00002D2F"/>
    <w:rsid w:val="000035BF"/>
    <w:rsid w:val="00005466"/>
    <w:rsid w:val="000063C6"/>
    <w:rsid w:val="00006C61"/>
    <w:rsid w:val="00007BA3"/>
    <w:rsid w:val="000107CB"/>
    <w:rsid w:val="00011071"/>
    <w:rsid w:val="000157C3"/>
    <w:rsid w:val="000158FC"/>
    <w:rsid w:val="00017D5C"/>
    <w:rsid w:val="00021312"/>
    <w:rsid w:val="00021807"/>
    <w:rsid w:val="00021D17"/>
    <w:rsid w:val="00022E2E"/>
    <w:rsid w:val="000259B6"/>
    <w:rsid w:val="00026913"/>
    <w:rsid w:val="00026949"/>
    <w:rsid w:val="00027301"/>
    <w:rsid w:val="000317BA"/>
    <w:rsid w:val="00032449"/>
    <w:rsid w:val="00032827"/>
    <w:rsid w:val="00032FDB"/>
    <w:rsid w:val="00033AB3"/>
    <w:rsid w:val="00033CBE"/>
    <w:rsid w:val="000356C8"/>
    <w:rsid w:val="00035755"/>
    <w:rsid w:val="000362AA"/>
    <w:rsid w:val="000453C2"/>
    <w:rsid w:val="00046C8F"/>
    <w:rsid w:val="000473EE"/>
    <w:rsid w:val="00050B83"/>
    <w:rsid w:val="000517CD"/>
    <w:rsid w:val="00052036"/>
    <w:rsid w:val="0005462F"/>
    <w:rsid w:val="00054AF1"/>
    <w:rsid w:val="00055710"/>
    <w:rsid w:val="00056600"/>
    <w:rsid w:val="00056603"/>
    <w:rsid w:val="000574E7"/>
    <w:rsid w:val="0006069D"/>
    <w:rsid w:val="000617FA"/>
    <w:rsid w:val="0006220B"/>
    <w:rsid w:val="00062497"/>
    <w:rsid w:val="00063790"/>
    <w:rsid w:val="000649BE"/>
    <w:rsid w:val="00070051"/>
    <w:rsid w:val="000716F8"/>
    <w:rsid w:val="00072450"/>
    <w:rsid w:val="00075A93"/>
    <w:rsid w:val="00076CDD"/>
    <w:rsid w:val="00077637"/>
    <w:rsid w:val="000776EF"/>
    <w:rsid w:val="00080763"/>
    <w:rsid w:val="00083871"/>
    <w:rsid w:val="00084B19"/>
    <w:rsid w:val="00084FF8"/>
    <w:rsid w:val="00085388"/>
    <w:rsid w:val="00085428"/>
    <w:rsid w:val="00086794"/>
    <w:rsid w:val="0009097F"/>
    <w:rsid w:val="00090D20"/>
    <w:rsid w:val="00091579"/>
    <w:rsid w:val="0009500F"/>
    <w:rsid w:val="000A00F2"/>
    <w:rsid w:val="000A15B7"/>
    <w:rsid w:val="000A3261"/>
    <w:rsid w:val="000A5151"/>
    <w:rsid w:val="000A64F6"/>
    <w:rsid w:val="000A6F2A"/>
    <w:rsid w:val="000A77C3"/>
    <w:rsid w:val="000B017E"/>
    <w:rsid w:val="000B0691"/>
    <w:rsid w:val="000B2885"/>
    <w:rsid w:val="000B309B"/>
    <w:rsid w:val="000B320A"/>
    <w:rsid w:val="000B38CE"/>
    <w:rsid w:val="000B43C0"/>
    <w:rsid w:val="000B6672"/>
    <w:rsid w:val="000B72C9"/>
    <w:rsid w:val="000C0ECB"/>
    <w:rsid w:val="000C10E6"/>
    <w:rsid w:val="000C14AE"/>
    <w:rsid w:val="000C1AF4"/>
    <w:rsid w:val="000C500F"/>
    <w:rsid w:val="000C7491"/>
    <w:rsid w:val="000C7507"/>
    <w:rsid w:val="000D01B0"/>
    <w:rsid w:val="000D09F9"/>
    <w:rsid w:val="000D113E"/>
    <w:rsid w:val="000D1FA1"/>
    <w:rsid w:val="000D336C"/>
    <w:rsid w:val="000D4034"/>
    <w:rsid w:val="000D5103"/>
    <w:rsid w:val="000D6253"/>
    <w:rsid w:val="000D6325"/>
    <w:rsid w:val="000D656F"/>
    <w:rsid w:val="000D7A96"/>
    <w:rsid w:val="000E2DC3"/>
    <w:rsid w:val="000E3739"/>
    <w:rsid w:val="000F0DE5"/>
    <w:rsid w:val="000F1C4B"/>
    <w:rsid w:val="000F1C81"/>
    <w:rsid w:val="000F413E"/>
    <w:rsid w:val="000F41CF"/>
    <w:rsid w:val="000F6BAB"/>
    <w:rsid w:val="000F6C6F"/>
    <w:rsid w:val="0010148D"/>
    <w:rsid w:val="0010210C"/>
    <w:rsid w:val="00102187"/>
    <w:rsid w:val="001034FF"/>
    <w:rsid w:val="0010601A"/>
    <w:rsid w:val="00106B52"/>
    <w:rsid w:val="00107612"/>
    <w:rsid w:val="00110BB9"/>
    <w:rsid w:val="001157E8"/>
    <w:rsid w:val="0011738C"/>
    <w:rsid w:val="00120F42"/>
    <w:rsid w:val="0012269A"/>
    <w:rsid w:val="00122E9C"/>
    <w:rsid w:val="00123C89"/>
    <w:rsid w:val="00124123"/>
    <w:rsid w:val="001246F8"/>
    <w:rsid w:val="0012517F"/>
    <w:rsid w:val="001253CF"/>
    <w:rsid w:val="00127725"/>
    <w:rsid w:val="001278E9"/>
    <w:rsid w:val="001302DE"/>
    <w:rsid w:val="001313D0"/>
    <w:rsid w:val="001315F3"/>
    <w:rsid w:val="00135733"/>
    <w:rsid w:val="00137829"/>
    <w:rsid w:val="001402E8"/>
    <w:rsid w:val="0014053A"/>
    <w:rsid w:val="001429F8"/>
    <w:rsid w:val="00143255"/>
    <w:rsid w:val="00145A98"/>
    <w:rsid w:val="0014680A"/>
    <w:rsid w:val="00150F95"/>
    <w:rsid w:val="00151425"/>
    <w:rsid w:val="00151DC5"/>
    <w:rsid w:val="00153EF3"/>
    <w:rsid w:val="00155023"/>
    <w:rsid w:val="00155640"/>
    <w:rsid w:val="00156543"/>
    <w:rsid w:val="00157EB7"/>
    <w:rsid w:val="0016044D"/>
    <w:rsid w:val="00160BEC"/>
    <w:rsid w:val="001616FE"/>
    <w:rsid w:val="00161C63"/>
    <w:rsid w:val="00163E16"/>
    <w:rsid w:val="001658DF"/>
    <w:rsid w:val="00166DEB"/>
    <w:rsid w:val="00170668"/>
    <w:rsid w:val="0017109B"/>
    <w:rsid w:val="00171633"/>
    <w:rsid w:val="001717FD"/>
    <w:rsid w:val="0017421B"/>
    <w:rsid w:val="00174D8C"/>
    <w:rsid w:val="001754CF"/>
    <w:rsid w:val="00175B34"/>
    <w:rsid w:val="00181C93"/>
    <w:rsid w:val="001820AA"/>
    <w:rsid w:val="00182A90"/>
    <w:rsid w:val="00184BC3"/>
    <w:rsid w:val="00187DC2"/>
    <w:rsid w:val="001903AD"/>
    <w:rsid w:val="00190664"/>
    <w:rsid w:val="00190FC8"/>
    <w:rsid w:val="00191DCF"/>
    <w:rsid w:val="001925E2"/>
    <w:rsid w:val="00194394"/>
    <w:rsid w:val="0019535C"/>
    <w:rsid w:val="001960BA"/>
    <w:rsid w:val="001968FA"/>
    <w:rsid w:val="00197159"/>
    <w:rsid w:val="001A04CF"/>
    <w:rsid w:val="001A1265"/>
    <w:rsid w:val="001A3121"/>
    <w:rsid w:val="001A32A3"/>
    <w:rsid w:val="001A43FB"/>
    <w:rsid w:val="001A4CD8"/>
    <w:rsid w:val="001A5766"/>
    <w:rsid w:val="001A5BB8"/>
    <w:rsid w:val="001A664E"/>
    <w:rsid w:val="001A7334"/>
    <w:rsid w:val="001A79D5"/>
    <w:rsid w:val="001B12BB"/>
    <w:rsid w:val="001B1C5A"/>
    <w:rsid w:val="001B27E7"/>
    <w:rsid w:val="001B2927"/>
    <w:rsid w:val="001B3108"/>
    <w:rsid w:val="001B32FC"/>
    <w:rsid w:val="001B3C1B"/>
    <w:rsid w:val="001B5BA6"/>
    <w:rsid w:val="001B7E67"/>
    <w:rsid w:val="001C15D8"/>
    <w:rsid w:val="001C3290"/>
    <w:rsid w:val="001C4434"/>
    <w:rsid w:val="001C4B02"/>
    <w:rsid w:val="001D2108"/>
    <w:rsid w:val="001D2A75"/>
    <w:rsid w:val="001D5460"/>
    <w:rsid w:val="001D6295"/>
    <w:rsid w:val="001E14BD"/>
    <w:rsid w:val="001E1DD8"/>
    <w:rsid w:val="001E3883"/>
    <w:rsid w:val="001E531E"/>
    <w:rsid w:val="001E59D7"/>
    <w:rsid w:val="001E6296"/>
    <w:rsid w:val="001E711B"/>
    <w:rsid w:val="001F3792"/>
    <w:rsid w:val="002000D7"/>
    <w:rsid w:val="00200802"/>
    <w:rsid w:val="0020096A"/>
    <w:rsid w:val="0020234E"/>
    <w:rsid w:val="0020248E"/>
    <w:rsid w:val="00204DA7"/>
    <w:rsid w:val="002076A8"/>
    <w:rsid w:val="0021156C"/>
    <w:rsid w:val="002128CB"/>
    <w:rsid w:val="00213365"/>
    <w:rsid w:val="002246D2"/>
    <w:rsid w:val="00227657"/>
    <w:rsid w:val="00230513"/>
    <w:rsid w:val="00231531"/>
    <w:rsid w:val="00231A06"/>
    <w:rsid w:val="002329E2"/>
    <w:rsid w:val="00232F9E"/>
    <w:rsid w:val="00233D3D"/>
    <w:rsid w:val="00234BF2"/>
    <w:rsid w:val="00234F28"/>
    <w:rsid w:val="002355FF"/>
    <w:rsid w:val="00235CAC"/>
    <w:rsid w:val="002422E2"/>
    <w:rsid w:val="00242692"/>
    <w:rsid w:val="002430B5"/>
    <w:rsid w:val="00243751"/>
    <w:rsid w:val="002445B8"/>
    <w:rsid w:val="00244E7A"/>
    <w:rsid w:val="0024611C"/>
    <w:rsid w:val="0024637D"/>
    <w:rsid w:val="00246B1E"/>
    <w:rsid w:val="00247D95"/>
    <w:rsid w:val="0025007F"/>
    <w:rsid w:val="0025049D"/>
    <w:rsid w:val="0025097F"/>
    <w:rsid w:val="00251F09"/>
    <w:rsid w:val="0025242A"/>
    <w:rsid w:val="00252A4B"/>
    <w:rsid w:val="00256CD6"/>
    <w:rsid w:val="00261EA7"/>
    <w:rsid w:val="0026291A"/>
    <w:rsid w:val="00263A50"/>
    <w:rsid w:val="00274437"/>
    <w:rsid w:val="00276794"/>
    <w:rsid w:val="0027685B"/>
    <w:rsid w:val="0027765E"/>
    <w:rsid w:val="00283801"/>
    <w:rsid w:val="00283AE4"/>
    <w:rsid w:val="002873D4"/>
    <w:rsid w:val="0029143A"/>
    <w:rsid w:val="0029182A"/>
    <w:rsid w:val="0029433C"/>
    <w:rsid w:val="00294509"/>
    <w:rsid w:val="002959EF"/>
    <w:rsid w:val="00295E6A"/>
    <w:rsid w:val="002964EF"/>
    <w:rsid w:val="002A0023"/>
    <w:rsid w:val="002A0043"/>
    <w:rsid w:val="002A4442"/>
    <w:rsid w:val="002A51DF"/>
    <w:rsid w:val="002A6DA1"/>
    <w:rsid w:val="002B1A26"/>
    <w:rsid w:val="002B26F8"/>
    <w:rsid w:val="002B53F4"/>
    <w:rsid w:val="002B5751"/>
    <w:rsid w:val="002B5E85"/>
    <w:rsid w:val="002B60B8"/>
    <w:rsid w:val="002B64F9"/>
    <w:rsid w:val="002C45A7"/>
    <w:rsid w:val="002D0B95"/>
    <w:rsid w:val="002D1FA8"/>
    <w:rsid w:val="002D322F"/>
    <w:rsid w:val="002D42C4"/>
    <w:rsid w:val="002D4923"/>
    <w:rsid w:val="002D666F"/>
    <w:rsid w:val="002E29E4"/>
    <w:rsid w:val="002E68DE"/>
    <w:rsid w:val="002F01E9"/>
    <w:rsid w:val="002F2F62"/>
    <w:rsid w:val="002F3E94"/>
    <w:rsid w:val="002F4265"/>
    <w:rsid w:val="002F4918"/>
    <w:rsid w:val="002F492B"/>
    <w:rsid w:val="003000F9"/>
    <w:rsid w:val="00303802"/>
    <w:rsid w:val="00304B77"/>
    <w:rsid w:val="003052A2"/>
    <w:rsid w:val="0030647A"/>
    <w:rsid w:val="003068BF"/>
    <w:rsid w:val="00312DAA"/>
    <w:rsid w:val="0031328F"/>
    <w:rsid w:val="00315192"/>
    <w:rsid w:val="003154E5"/>
    <w:rsid w:val="0031660B"/>
    <w:rsid w:val="00316D37"/>
    <w:rsid w:val="00317724"/>
    <w:rsid w:val="00317820"/>
    <w:rsid w:val="0032064A"/>
    <w:rsid w:val="00321E92"/>
    <w:rsid w:val="00322AE5"/>
    <w:rsid w:val="003230B2"/>
    <w:rsid w:val="0032324D"/>
    <w:rsid w:val="00323B81"/>
    <w:rsid w:val="00324131"/>
    <w:rsid w:val="00326CFE"/>
    <w:rsid w:val="00331DF6"/>
    <w:rsid w:val="0033414E"/>
    <w:rsid w:val="00342BAA"/>
    <w:rsid w:val="00344538"/>
    <w:rsid w:val="00344C31"/>
    <w:rsid w:val="003476A3"/>
    <w:rsid w:val="003555B6"/>
    <w:rsid w:val="003570E7"/>
    <w:rsid w:val="00357FF1"/>
    <w:rsid w:val="0036107B"/>
    <w:rsid w:val="003617B6"/>
    <w:rsid w:val="003625E0"/>
    <w:rsid w:val="00366B69"/>
    <w:rsid w:val="003722A2"/>
    <w:rsid w:val="003727F7"/>
    <w:rsid w:val="00374225"/>
    <w:rsid w:val="00381EEC"/>
    <w:rsid w:val="0038335E"/>
    <w:rsid w:val="0038379A"/>
    <w:rsid w:val="00383A0F"/>
    <w:rsid w:val="00383BE4"/>
    <w:rsid w:val="00383DDF"/>
    <w:rsid w:val="00383EE0"/>
    <w:rsid w:val="003849AA"/>
    <w:rsid w:val="00384D16"/>
    <w:rsid w:val="003852E7"/>
    <w:rsid w:val="003863B8"/>
    <w:rsid w:val="00386ADA"/>
    <w:rsid w:val="00387B72"/>
    <w:rsid w:val="003907B5"/>
    <w:rsid w:val="00390D57"/>
    <w:rsid w:val="00391AA7"/>
    <w:rsid w:val="00391E66"/>
    <w:rsid w:val="0039236E"/>
    <w:rsid w:val="00392E08"/>
    <w:rsid w:val="00395AF2"/>
    <w:rsid w:val="00397819"/>
    <w:rsid w:val="003A05CE"/>
    <w:rsid w:val="003A07B3"/>
    <w:rsid w:val="003A6D0B"/>
    <w:rsid w:val="003B0057"/>
    <w:rsid w:val="003B176C"/>
    <w:rsid w:val="003B1B4A"/>
    <w:rsid w:val="003B5E0E"/>
    <w:rsid w:val="003C0C0A"/>
    <w:rsid w:val="003C0E7B"/>
    <w:rsid w:val="003C2B93"/>
    <w:rsid w:val="003C3524"/>
    <w:rsid w:val="003C4979"/>
    <w:rsid w:val="003C7602"/>
    <w:rsid w:val="003C7CBC"/>
    <w:rsid w:val="003D0822"/>
    <w:rsid w:val="003D2028"/>
    <w:rsid w:val="003D440E"/>
    <w:rsid w:val="003D4818"/>
    <w:rsid w:val="003D6529"/>
    <w:rsid w:val="003E16BE"/>
    <w:rsid w:val="003E1EC0"/>
    <w:rsid w:val="003E218A"/>
    <w:rsid w:val="003E23E0"/>
    <w:rsid w:val="003E29AC"/>
    <w:rsid w:val="003E51CD"/>
    <w:rsid w:val="003F0D6F"/>
    <w:rsid w:val="003F3F35"/>
    <w:rsid w:val="003F4557"/>
    <w:rsid w:val="003F556F"/>
    <w:rsid w:val="003F5919"/>
    <w:rsid w:val="003F64B1"/>
    <w:rsid w:val="003F766A"/>
    <w:rsid w:val="00401B2B"/>
    <w:rsid w:val="00403200"/>
    <w:rsid w:val="00403EBE"/>
    <w:rsid w:val="00405F29"/>
    <w:rsid w:val="0040620C"/>
    <w:rsid w:val="00406CC5"/>
    <w:rsid w:val="00411AAC"/>
    <w:rsid w:val="00414519"/>
    <w:rsid w:val="00415312"/>
    <w:rsid w:val="004202EB"/>
    <w:rsid w:val="004213D5"/>
    <w:rsid w:val="00421D09"/>
    <w:rsid w:val="00424063"/>
    <w:rsid w:val="004267FF"/>
    <w:rsid w:val="0043048B"/>
    <w:rsid w:val="00430843"/>
    <w:rsid w:val="00431793"/>
    <w:rsid w:val="00433223"/>
    <w:rsid w:val="004342D4"/>
    <w:rsid w:val="004345E7"/>
    <w:rsid w:val="0043530E"/>
    <w:rsid w:val="004353F4"/>
    <w:rsid w:val="004358E6"/>
    <w:rsid w:val="0044001B"/>
    <w:rsid w:val="004407B9"/>
    <w:rsid w:val="0044195A"/>
    <w:rsid w:val="00442141"/>
    <w:rsid w:val="00443841"/>
    <w:rsid w:val="00444767"/>
    <w:rsid w:val="00453A0B"/>
    <w:rsid w:val="00454926"/>
    <w:rsid w:val="00456CEF"/>
    <w:rsid w:val="00456F3A"/>
    <w:rsid w:val="0046028B"/>
    <w:rsid w:val="004619A2"/>
    <w:rsid w:val="0046585A"/>
    <w:rsid w:val="00465BAF"/>
    <w:rsid w:val="00471875"/>
    <w:rsid w:val="004726DA"/>
    <w:rsid w:val="00476144"/>
    <w:rsid w:val="00482D5D"/>
    <w:rsid w:val="00483E13"/>
    <w:rsid w:val="00485B29"/>
    <w:rsid w:val="00486506"/>
    <w:rsid w:val="00490711"/>
    <w:rsid w:val="00496443"/>
    <w:rsid w:val="004A354B"/>
    <w:rsid w:val="004A3DAB"/>
    <w:rsid w:val="004A45E3"/>
    <w:rsid w:val="004A5372"/>
    <w:rsid w:val="004A55A1"/>
    <w:rsid w:val="004A5DCC"/>
    <w:rsid w:val="004A63B6"/>
    <w:rsid w:val="004A6419"/>
    <w:rsid w:val="004A68A0"/>
    <w:rsid w:val="004A6D64"/>
    <w:rsid w:val="004B2784"/>
    <w:rsid w:val="004B2D0E"/>
    <w:rsid w:val="004B2FCA"/>
    <w:rsid w:val="004B42B6"/>
    <w:rsid w:val="004B47C8"/>
    <w:rsid w:val="004C00AE"/>
    <w:rsid w:val="004C17FC"/>
    <w:rsid w:val="004C4A50"/>
    <w:rsid w:val="004C5A29"/>
    <w:rsid w:val="004C5E05"/>
    <w:rsid w:val="004C72C2"/>
    <w:rsid w:val="004D1662"/>
    <w:rsid w:val="004D1C8C"/>
    <w:rsid w:val="004D3699"/>
    <w:rsid w:val="004D5AC5"/>
    <w:rsid w:val="004D7643"/>
    <w:rsid w:val="004E04CA"/>
    <w:rsid w:val="004E2121"/>
    <w:rsid w:val="004E2FC8"/>
    <w:rsid w:val="004F0012"/>
    <w:rsid w:val="004F01F9"/>
    <w:rsid w:val="004F219B"/>
    <w:rsid w:val="004F28D8"/>
    <w:rsid w:val="004F2C33"/>
    <w:rsid w:val="004F513A"/>
    <w:rsid w:val="004F51B8"/>
    <w:rsid w:val="004F7646"/>
    <w:rsid w:val="00500889"/>
    <w:rsid w:val="00500AB3"/>
    <w:rsid w:val="005063B5"/>
    <w:rsid w:val="00506AC1"/>
    <w:rsid w:val="00510BD9"/>
    <w:rsid w:val="00510D34"/>
    <w:rsid w:val="00513DD9"/>
    <w:rsid w:val="005140B1"/>
    <w:rsid w:val="00514B9A"/>
    <w:rsid w:val="005176AB"/>
    <w:rsid w:val="00517B42"/>
    <w:rsid w:val="005216FA"/>
    <w:rsid w:val="00522140"/>
    <w:rsid w:val="005230E2"/>
    <w:rsid w:val="00523B37"/>
    <w:rsid w:val="005244AF"/>
    <w:rsid w:val="00526AB2"/>
    <w:rsid w:val="00527223"/>
    <w:rsid w:val="00527C59"/>
    <w:rsid w:val="00532E93"/>
    <w:rsid w:val="00533745"/>
    <w:rsid w:val="00534F1D"/>
    <w:rsid w:val="0054172D"/>
    <w:rsid w:val="00541770"/>
    <w:rsid w:val="0054313A"/>
    <w:rsid w:val="00544695"/>
    <w:rsid w:val="00544C6C"/>
    <w:rsid w:val="00546878"/>
    <w:rsid w:val="00550ED6"/>
    <w:rsid w:val="0055330E"/>
    <w:rsid w:val="0055507C"/>
    <w:rsid w:val="00555221"/>
    <w:rsid w:val="00555DAA"/>
    <w:rsid w:val="00556437"/>
    <w:rsid w:val="00556E61"/>
    <w:rsid w:val="0056321E"/>
    <w:rsid w:val="005639C4"/>
    <w:rsid w:val="00564061"/>
    <w:rsid w:val="005640C7"/>
    <w:rsid w:val="005652AC"/>
    <w:rsid w:val="005654BC"/>
    <w:rsid w:val="005672EB"/>
    <w:rsid w:val="00567A8C"/>
    <w:rsid w:val="0057146E"/>
    <w:rsid w:val="00574813"/>
    <w:rsid w:val="00574E7C"/>
    <w:rsid w:val="0057628D"/>
    <w:rsid w:val="00576568"/>
    <w:rsid w:val="005769DE"/>
    <w:rsid w:val="0058145C"/>
    <w:rsid w:val="00581C6C"/>
    <w:rsid w:val="00583448"/>
    <w:rsid w:val="00583AB2"/>
    <w:rsid w:val="00587579"/>
    <w:rsid w:val="005879E3"/>
    <w:rsid w:val="005908BB"/>
    <w:rsid w:val="00590BE2"/>
    <w:rsid w:val="00592E0A"/>
    <w:rsid w:val="00593C97"/>
    <w:rsid w:val="00595163"/>
    <w:rsid w:val="005A00E1"/>
    <w:rsid w:val="005A1BF2"/>
    <w:rsid w:val="005A263F"/>
    <w:rsid w:val="005A2A7C"/>
    <w:rsid w:val="005A2FA5"/>
    <w:rsid w:val="005A7426"/>
    <w:rsid w:val="005B0138"/>
    <w:rsid w:val="005B02B5"/>
    <w:rsid w:val="005B152B"/>
    <w:rsid w:val="005B2D24"/>
    <w:rsid w:val="005B3904"/>
    <w:rsid w:val="005B3BE5"/>
    <w:rsid w:val="005B3F77"/>
    <w:rsid w:val="005B5129"/>
    <w:rsid w:val="005B692B"/>
    <w:rsid w:val="005C089F"/>
    <w:rsid w:val="005C2163"/>
    <w:rsid w:val="005C307B"/>
    <w:rsid w:val="005C4A8C"/>
    <w:rsid w:val="005C4F21"/>
    <w:rsid w:val="005C5A6E"/>
    <w:rsid w:val="005C67A5"/>
    <w:rsid w:val="005C7B74"/>
    <w:rsid w:val="005D1FC4"/>
    <w:rsid w:val="005D2228"/>
    <w:rsid w:val="005E1B5A"/>
    <w:rsid w:val="005E1CC4"/>
    <w:rsid w:val="005E25AA"/>
    <w:rsid w:val="005E3699"/>
    <w:rsid w:val="005E37C8"/>
    <w:rsid w:val="005E3F0B"/>
    <w:rsid w:val="005E4FF2"/>
    <w:rsid w:val="005E6D36"/>
    <w:rsid w:val="005F197B"/>
    <w:rsid w:val="005F40D5"/>
    <w:rsid w:val="00602465"/>
    <w:rsid w:val="00604399"/>
    <w:rsid w:val="006062B4"/>
    <w:rsid w:val="00607227"/>
    <w:rsid w:val="00607324"/>
    <w:rsid w:val="00607A54"/>
    <w:rsid w:val="00610D27"/>
    <w:rsid w:val="00613C57"/>
    <w:rsid w:val="00616E9D"/>
    <w:rsid w:val="00617051"/>
    <w:rsid w:val="006219AB"/>
    <w:rsid w:val="00622878"/>
    <w:rsid w:val="00622A71"/>
    <w:rsid w:val="00622CAF"/>
    <w:rsid w:val="00624E1F"/>
    <w:rsid w:val="00625C64"/>
    <w:rsid w:val="00625F5D"/>
    <w:rsid w:val="00633614"/>
    <w:rsid w:val="0063783C"/>
    <w:rsid w:val="00640E64"/>
    <w:rsid w:val="006417A3"/>
    <w:rsid w:val="00642397"/>
    <w:rsid w:val="00642459"/>
    <w:rsid w:val="006455B9"/>
    <w:rsid w:val="0064571E"/>
    <w:rsid w:val="00651521"/>
    <w:rsid w:val="00651688"/>
    <w:rsid w:val="00651B05"/>
    <w:rsid w:val="00651BD2"/>
    <w:rsid w:val="00651C22"/>
    <w:rsid w:val="00652BF5"/>
    <w:rsid w:val="00653A25"/>
    <w:rsid w:val="00656313"/>
    <w:rsid w:val="00657AA4"/>
    <w:rsid w:val="00660775"/>
    <w:rsid w:val="006609FA"/>
    <w:rsid w:val="00661DB5"/>
    <w:rsid w:val="00665596"/>
    <w:rsid w:val="00665B82"/>
    <w:rsid w:val="00665D7A"/>
    <w:rsid w:val="00665EEC"/>
    <w:rsid w:val="00666E5B"/>
    <w:rsid w:val="00667010"/>
    <w:rsid w:val="00671515"/>
    <w:rsid w:val="00671D43"/>
    <w:rsid w:val="006741ED"/>
    <w:rsid w:val="00674FE7"/>
    <w:rsid w:val="0067678E"/>
    <w:rsid w:val="00677A14"/>
    <w:rsid w:val="00680088"/>
    <w:rsid w:val="0068091A"/>
    <w:rsid w:val="00681588"/>
    <w:rsid w:val="00683262"/>
    <w:rsid w:val="00684B45"/>
    <w:rsid w:val="00687244"/>
    <w:rsid w:val="00687556"/>
    <w:rsid w:val="00687813"/>
    <w:rsid w:val="00694DA1"/>
    <w:rsid w:val="00694DE9"/>
    <w:rsid w:val="006A069B"/>
    <w:rsid w:val="006A2815"/>
    <w:rsid w:val="006A757A"/>
    <w:rsid w:val="006B0F1A"/>
    <w:rsid w:val="006B166E"/>
    <w:rsid w:val="006B3353"/>
    <w:rsid w:val="006B342F"/>
    <w:rsid w:val="006B35F4"/>
    <w:rsid w:val="006B37D3"/>
    <w:rsid w:val="006B384B"/>
    <w:rsid w:val="006B4767"/>
    <w:rsid w:val="006B56AA"/>
    <w:rsid w:val="006B6D69"/>
    <w:rsid w:val="006C021E"/>
    <w:rsid w:val="006C23EF"/>
    <w:rsid w:val="006C35F3"/>
    <w:rsid w:val="006C54ED"/>
    <w:rsid w:val="006C6D8D"/>
    <w:rsid w:val="006C748C"/>
    <w:rsid w:val="006C7709"/>
    <w:rsid w:val="006D16E5"/>
    <w:rsid w:val="006D4173"/>
    <w:rsid w:val="006D5ED2"/>
    <w:rsid w:val="006D722F"/>
    <w:rsid w:val="006D7995"/>
    <w:rsid w:val="006D7BC4"/>
    <w:rsid w:val="006E088F"/>
    <w:rsid w:val="006E1181"/>
    <w:rsid w:val="006E1BAD"/>
    <w:rsid w:val="006E1FFD"/>
    <w:rsid w:val="006E20BC"/>
    <w:rsid w:val="006E317D"/>
    <w:rsid w:val="006E4FB4"/>
    <w:rsid w:val="006E6651"/>
    <w:rsid w:val="006E6F3F"/>
    <w:rsid w:val="006E72D4"/>
    <w:rsid w:val="006E78E7"/>
    <w:rsid w:val="006F212F"/>
    <w:rsid w:val="006F5285"/>
    <w:rsid w:val="006F6999"/>
    <w:rsid w:val="006F6F99"/>
    <w:rsid w:val="006F70F6"/>
    <w:rsid w:val="006F7243"/>
    <w:rsid w:val="006F7B59"/>
    <w:rsid w:val="00700AED"/>
    <w:rsid w:val="00703FAC"/>
    <w:rsid w:val="00704896"/>
    <w:rsid w:val="00705224"/>
    <w:rsid w:val="00705E90"/>
    <w:rsid w:val="007060AA"/>
    <w:rsid w:val="00706C9B"/>
    <w:rsid w:val="00707C2E"/>
    <w:rsid w:val="0071027A"/>
    <w:rsid w:val="00710F82"/>
    <w:rsid w:val="0071359A"/>
    <w:rsid w:val="007159C4"/>
    <w:rsid w:val="00717A03"/>
    <w:rsid w:val="00717A6F"/>
    <w:rsid w:val="00717B07"/>
    <w:rsid w:val="00720D20"/>
    <w:rsid w:val="00722A74"/>
    <w:rsid w:val="007241BC"/>
    <w:rsid w:val="007248AB"/>
    <w:rsid w:val="00732929"/>
    <w:rsid w:val="00736EAF"/>
    <w:rsid w:val="00741CAF"/>
    <w:rsid w:val="0074269C"/>
    <w:rsid w:val="007429D0"/>
    <w:rsid w:val="00744015"/>
    <w:rsid w:val="00745419"/>
    <w:rsid w:val="00746D18"/>
    <w:rsid w:val="00747F4C"/>
    <w:rsid w:val="00750282"/>
    <w:rsid w:val="00750F6B"/>
    <w:rsid w:val="00752FD1"/>
    <w:rsid w:val="00753A63"/>
    <w:rsid w:val="007541D2"/>
    <w:rsid w:val="007554DC"/>
    <w:rsid w:val="007565FE"/>
    <w:rsid w:val="007606E7"/>
    <w:rsid w:val="00761852"/>
    <w:rsid w:val="007655B0"/>
    <w:rsid w:val="00772190"/>
    <w:rsid w:val="00772BC1"/>
    <w:rsid w:val="00774E1E"/>
    <w:rsid w:val="007759EC"/>
    <w:rsid w:val="007760CF"/>
    <w:rsid w:val="00777134"/>
    <w:rsid w:val="00777221"/>
    <w:rsid w:val="00777395"/>
    <w:rsid w:val="007779E0"/>
    <w:rsid w:val="00780123"/>
    <w:rsid w:val="007801D4"/>
    <w:rsid w:val="00780C6E"/>
    <w:rsid w:val="00780F4A"/>
    <w:rsid w:val="0078131D"/>
    <w:rsid w:val="00786CF3"/>
    <w:rsid w:val="00787105"/>
    <w:rsid w:val="00787178"/>
    <w:rsid w:val="00787181"/>
    <w:rsid w:val="00790750"/>
    <w:rsid w:val="00791259"/>
    <w:rsid w:val="00792410"/>
    <w:rsid w:val="00792EFD"/>
    <w:rsid w:val="007948DB"/>
    <w:rsid w:val="007A0DC0"/>
    <w:rsid w:val="007A2CE1"/>
    <w:rsid w:val="007A5E40"/>
    <w:rsid w:val="007A6E8D"/>
    <w:rsid w:val="007B1853"/>
    <w:rsid w:val="007B2BBF"/>
    <w:rsid w:val="007B2BC1"/>
    <w:rsid w:val="007B3405"/>
    <w:rsid w:val="007B400F"/>
    <w:rsid w:val="007B6294"/>
    <w:rsid w:val="007B742B"/>
    <w:rsid w:val="007C1531"/>
    <w:rsid w:val="007C224A"/>
    <w:rsid w:val="007C2B6F"/>
    <w:rsid w:val="007C311B"/>
    <w:rsid w:val="007C5D49"/>
    <w:rsid w:val="007D025A"/>
    <w:rsid w:val="007D36C9"/>
    <w:rsid w:val="007D4D14"/>
    <w:rsid w:val="007D5033"/>
    <w:rsid w:val="007D7478"/>
    <w:rsid w:val="007D7C59"/>
    <w:rsid w:val="007E55F8"/>
    <w:rsid w:val="007E5796"/>
    <w:rsid w:val="007F5ABA"/>
    <w:rsid w:val="007F66E5"/>
    <w:rsid w:val="007F6EE6"/>
    <w:rsid w:val="007F7716"/>
    <w:rsid w:val="00800E29"/>
    <w:rsid w:val="00802991"/>
    <w:rsid w:val="008035AB"/>
    <w:rsid w:val="008041CD"/>
    <w:rsid w:val="008125F7"/>
    <w:rsid w:val="00812865"/>
    <w:rsid w:val="0081392F"/>
    <w:rsid w:val="00813F68"/>
    <w:rsid w:val="00814401"/>
    <w:rsid w:val="00815A14"/>
    <w:rsid w:val="00817682"/>
    <w:rsid w:val="00817E39"/>
    <w:rsid w:val="00820D14"/>
    <w:rsid w:val="00820E0B"/>
    <w:rsid w:val="00821F2B"/>
    <w:rsid w:val="00823C4B"/>
    <w:rsid w:val="0082450C"/>
    <w:rsid w:val="00830F6B"/>
    <w:rsid w:val="00831775"/>
    <w:rsid w:val="008319A1"/>
    <w:rsid w:val="00832301"/>
    <w:rsid w:val="0083517F"/>
    <w:rsid w:val="008372C7"/>
    <w:rsid w:val="00837A92"/>
    <w:rsid w:val="008430BC"/>
    <w:rsid w:val="00845019"/>
    <w:rsid w:val="00846585"/>
    <w:rsid w:val="008471EA"/>
    <w:rsid w:val="00850AF0"/>
    <w:rsid w:val="00854318"/>
    <w:rsid w:val="00855A35"/>
    <w:rsid w:val="0085692E"/>
    <w:rsid w:val="00856E35"/>
    <w:rsid w:val="008576D6"/>
    <w:rsid w:val="00857E19"/>
    <w:rsid w:val="00862270"/>
    <w:rsid w:val="00862BC4"/>
    <w:rsid w:val="0086470F"/>
    <w:rsid w:val="00866E16"/>
    <w:rsid w:val="00870D2F"/>
    <w:rsid w:val="008724A7"/>
    <w:rsid w:val="008729E1"/>
    <w:rsid w:val="008741AC"/>
    <w:rsid w:val="00874CD0"/>
    <w:rsid w:val="0088168A"/>
    <w:rsid w:val="00882D8E"/>
    <w:rsid w:val="00883279"/>
    <w:rsid w:val="00884A02"/>
    <w:rsid w:val="008869E6"/>
    <w:rsid w:val="00887F10"/>
    <w:rsid w:val="00890D9E"/>
    <w:rsid w:val="00890EDD"/>
    <w:rsid w:val="00894F62"/>
    <w:rsid w:val="00895478"/>
    <w:rsid w:val="008972AF"/>
    <w:rsid w:val="0089788A"/>
    <w:rsid w:val="00897B30"/>
    <w:rsid w:val="008A1E38"/>
    <w:rsid w:val="008A5ECA"/>
    <w:rsid w:val="008A68E2"/>
    <w:rsid w:val="008A7F21"/>
    <w:rsid w:val="008B0AE4"/>
    <w:rsid w:val="008B4D93"/>
    <w:rsid w:val="008B4F83"/>
    <w:rsid w:val="008B64F6"/>
    <w:rsid w:val="008B6B93"/>
    <w:rsid w:val="008B7DEF"/>
    <w:rsid w:val="008C240A"/>
    <w:rsid w:val="008C2979"/>
    <w:rsid w:val="008C2D7C"/>
    <w:rsid w:val="008C372D"/>
    <w:rsid w:val="008C50D1"/>
    <w:rsid w:val="008C637D"/>
    <w:rsid w:val="008C6899"/>
    <w:rsid w:val="008C7A07"/>
    <w:rsid w:val="008D16A9"/>
    <w:rsid w:val="008D1B05"/>
    <w:rsid w:val="008D1BAB"/>
    <w:rsid w:val="008D250E"/>
    <w:rsid w:val="008D5329"/>
    <w:rsid w:val="008D5828"/>
    <w:rsid w:val="008D5F29"/>
    <w:rsid w:val="008D78DF"/>
    <w:rsid w:val="008E0B51"/>
    <w:rsid w:val="008E1026"/>
    <w:rsid w:val="008E140E"/>
    <w:rsid w:val="008E17DB"/>
    <w:rsid w:val="008E2E77"/>
    <w:rsid w:val="008E463B"/>
    <w:rsid w:val="008E66FB"/>
    <w:rsid w:val="008F0039"/>
    <w:rsid w:val="008F591B"/>
    <w:rsid w:val="00901630"/>
    <w:rsid w:val="00904B77"/>
    <w:rsid w:val="00904E74"/>
    <w:rsid w:val="00905D05"/>
    <w:rsid w:val="00907FE7"/>
    <w:rsid w:val="00911164"/>
    <w:rsid w:val="00913EEB"/>
    <w:rsid w:val="0091489D"/>
    <w:rsid w:val="00916451"/>
    <w:rsid w:val="00917AE2"/>
    <w:rsid w:val="00920A46"/>
    <w:rsid w:val="00924EB6"/>
    <w:rsid w:val="00931B01"/>
    <w:rsid w:val="00932BCE"/>
    <w:rsid w:val="009340BB"/>
    <w:rsid w:val="0093537A"/>
    <w:rsid w:val="00940A49"/>
    <w:rsid w:val="00946B3E"/>
    <w:rsid w:val="00950447"/>
    <w:rsid w:val="00952B51"/>
    <w:rsid w:val="00953CA4"/>
    <w:rsid w:val="009548D0"/>
    <w:rsid w:val="00954C35"/>
    <w:rsid w:val="00954EDE"/>
    <w:rsid w:val="009574F4"/>
    <w:rsid w:val="009621EE"/>
    <w:rsid w:val="00963389"/>
    <w:rsid w:val="00963F7C"/>
    <w:rsid w:val="00965091"/>
    <w:rsid w:val="00965166"/>
    <w:rsid w:val="00965E7E"/>
    <w:rsid w:val="00967759"/>
    <w:rsid w:val="00970A84"/>
    <w:rsid w:val="009725DA"/>
    <w:rsid w:val="0097364A"/>
    <w:rsid w:val="00973A89"/>
    <w:rsid w:val="0097466E"/>
    <w:rsid w:val="00974805"/>
    <w:rsid w:val="00977C48"/>
    <w:rsid w:val="00980AAD"/>
    <w:rsid w:val="00987C97"/>
    <w:rsid w:val="00991EDB"/>
    <w:rsid w:val="009921B8"/>
    <w:rsid w:val="00992ADD"/>
    <w:rsid w:val="00995854"/>
    <w:rsid w:val="00996A24"/>
    <w:rsid w:val="00997411"/>
    <w:rsid w:val="009A36C2"/>
    <w:rsid w:val="009A3B40"/>
    <w:rsid w:val="009A3E5B"/>
    <w:rsid w:val="009A600F"/>
    <w:rsid w:val="009B4913"/>
    <w:rsid w:val="009B5073"/>
    <w:rsid w:val="009B5D04"/>
    <w:rsid w:val="009B6890"/>
    <w:rsid w:val="009B6FD6"/>
    <w:rsid w:val="009B7462"/>
    <w:rsid w:val="009B7BF8"/>
    <w:rsid w:val="009C1427"/>
    <w:rsid w:val="009C1BA8"/>
    <w:rsid w:val="009C26F0"/>
    <w:rsid w:val="009C2A74"/>
    <w:rsid w:val="009C2C17"/>
    <w:rsid w:val="009C46B6"/>
    <w:rsid w:val="009C5F13"/>
    <w:rsid w:val="009C7E5C"/>
    <w:rsid w:val="009D0D50"/>
    <w:rsid w:val="009D1918"/>
    <w:rsid w:val="009D3603"/>
    <w:rsid w:val="009D3C79"/>
    <w:rsid w:val="009D41F1"/>
    <w:rsid w:val="009D4A94"/>
    <w:rsid w:val="009D70BE"/>
    <w:rsid w:val="009D7176"/>
    <w:rsid w:val="009D7390"/>
    <w:rsid w:val="009D78C7"/>
    <w:rsid w:val="009E3668"/>
    <w:rsid w:val="009E52D5"/>
    <w:rsid w:val="009E53E1"/>
    <w:rsid w:val="009E5B8B"/>
    <w:rsid w:val="009E60E6"/>
    <w:rsid w:val="009E6B70"/>
    <w:rsid w:val="009E7BB8"/>
    <w:rsid w:val="009E7D6E"/>
    <w:rsid w:val="009F0B43"/>
    <w:rsid w:val="009F1B32"/>
    <w:rsid w:val="009F1B37"/>
    <w:rsid w:val="009F33D7"/>
    <w:rsid w:val="009F3FC4"/>
    <w:rsid w:val="009F4917"/>
    <w:rsid w:val="009F5A31"/>
    <w:rsid w:val="00A017D3"/>
    <w:rsid w:val="00A01B76"/>
    <w:rsid w:val="00A039CE"/>
    <w:rsid w:val="00A03DAB"/>
    <w:rsid w:val="00A046C1"/>
    <w:rsid w:val="00A07307"/>
    <w:rsid w:val="00A07B45"/>
    <w:rsid w:val="00A1096C"/>
    <w:rsid w:val="00A1180A"/>
    <w:rsid w:val="00A1211A"/>
    <w:rsid w:val="00A123A1"/>
    <w:rsid w:val="00A12B80"/>
    <w:rsid w:val="00A12EF5"/>
    <w:rsid w:val="00A12F76"/>
    <w:rsid w:val="00A141A3"/>
    <w:rsid w:val="00A14570"/>
    <w:rsid w:val="00A145B4"/>
    <w:rsid w:val="00A1497B"/>
    <w:rsid w:val="00A14E16"/>
    <w:rsid w:val="00A172AC"/>
    <w:rsid w:val="00A179FB"/>
    <w:rsid w:val="00A20282"/>
    <w:rsid w:val="00A23FAD"/>
    <w:rsid w:val="00A24AF0"/>
    <w:rsid w:val="00A26D54"/>
    <w:rsid w:val="00A27B2A"/>
    <w:rsid w:val="00A27E94"/>
    <w:rsid w:val="00A3099C"/>
    <w:rsid w:val="00A31F1F"/>
    <w:rsid w:val="00A324D0"/>
    <w:rsid w:val="00A32C97"/>
    <w:rsid w:val="00A33A11"/>
    <w:rsid w:val="00A33BE7"/>
    <w:rsid w:val="00A33D33"/>
    <w:rsid w:val="00A34426"/>
    <w:rsid w:val="00A3444C"/>
    <w:rsid w:val="00A34859"/>
    <w:rsid w:val="00A35124"/>
    <w:rsid w:val="00A36EB6"/>
    <w:rsid w:val="00A44CA4"/>
    <w:rsid w:val="00A46096"/>
    <w:rsid w:val="00A46449"/>
    <w:rsid w:val="00A4707C"/>
    <w:rsid w:val="00A50546"/>
    <w:rsid w:val="00A52107"/>
    <w:rsid w:val="00A53F97"/>
    <w:rsid w:val="00A54ED9"/>
    <w:rsid w:val="00A5767A"/>
    <w:rsid w:val="00A61032"/>
    <w:rsid w:val="00A62245"/>
    <w:rsid w:val="00A62DB0"/>
    <w:rsid w:val="00A64281"/>
    <w:rsid w:val="00A65921"/>
    <w:rsid w:val="00A65F0A"/>
    <w:rsid w:val="00A672B6"/>
    <w:rsid w:val="00A720AF"/>
    <w:rsid w:val="00A72296"/>
    <w:rsid w:val="00A7367F"/>
    <w:rsid w:val="00A7607E"/>
    <w:rsid w:val="00A76357"/>
    <w:rsid w:val="00A7783A"/>
    <w:rsid w:val="00A8413E"/>
    <w:rsid w:val="00A875FE"/>
    <w:rsid w:val="00A87A50"/>
    <w:rsid w:val="00A9151F"/>
    <w:rsid w:val="00A932D6"/>
    <w:rsid w:val="00A95F24"/>
    <w:rsid w:val="00A96149"/>
    <w:rsid w:val="00A965D1"/>
    <w:rsid w:val="00A97D39"/>
    <w:rsid w:val="00A97E74"/>
    <w:rsid w:val="00AA4236"/>
    <w:rsid w:val="00AA77F8"/>
    <w:rsid w:val="00AA789C"/>
    <w:rsid w:val="00AA7BB7"/>
    <w:rsid w:val="00AB0ED9"/>
    <w:rsid w:val="00AB36DF"/>
    <w:rsid w:val="00AB5E0C"/>
    <w:rsid w:val="00AC1C86"/>
    <w:rsid w:val="00AC21C2"/>
    <w:rsid w:val="00AC29F5"/>
    <w:rsid w:val="00AC4673"/>
    <w:rsid w:val="00AC6CA7"/>
    <w:rsid w:val="00AC7B6C"/>
    <w:rsid w:val="00AD4A11"/>
    <w:rsid w:val="00AD4B9D"/>
    <w:rsid w:val="00AD51A5"/>
    <w:rsid w:val="00AD5AEE"/>
    <w:rsid w:val="00AE0FD3"/>
    <w:rsid w:val="00AE2104"/>
    <w:rsid w:val="00AE2C36"/>
    <w:rsid w:val="00AE4052"/>
    <w:rsid w:val="00AE6D27"/>
    <w:rsid w:val="00AF15F1"/>
    <w:rsid w:val="00AF18A0"/>
    <w:rsid w:val="00AF2E56"/>
    <w:rsid w:val="00B0092B"/>
    <w:rsid w:val="00B00B36"/>
    <w:rsid w:val="00B014DF"/>
    <w:rsid w:val="00B04A05"/>
    <w:rsid w:val="00B053A6"/>
    <w:rsid w:val="00B05A28"/>
    <w:rsid w:val="00B07468"/>
    <w:rsid w:val="00B1125C"/>
    <w:rsid w:val="00B1150C"/>
    <w:rsid w:val="00B1198D"/>
    <w:rsid w:val="00B12E15"/>
    <w:rsid w:val="00B12F84"/>
    <w:rsid w:val="00B13631"/>
    <w:rsid w:val="00B14608"/>
    <w:rsid w:val="00B14FC1"/>
    <w:rsid w:val="00B14FC9"/>
    <w:rsid w:val="00B15B8E"/>
    <w:rsid w:val="00B15E9D"/>
    <w:rsid w:val="00B21DB7"/>
    <w:rsid w:val="00B222F5"/>
    <w:rsid w:val="00B25F4C"/>
    <w:rsid w:val="00B2681D"/>
    <w:rsid w:val="00B26B2F"/>
    <w:rsid w:val="00B272CE"/>
    <w:rsid w:val="00B32313"/>
    <w:rsid w:val="00B37117"/>
    <w:rsid w:val="00B37E12"/>
    <w:rsid w:val="00B42102"/>
    <w:rsid w:val="00B44CBE"/>
    <w:rsid w:val="00B45510"/>
    <w:rsid w:val="00B45516"/>
    <w:rsid w:val="00B47855"/>
    <w:rsid w:val="00B51CA1"/>
    <w:rsid w:val="00B51EE4"/>
    <w:rsid w:val="00B53810"/>
    <w:rsid w:val="00B56C89"/>
    <w:rsid w:val="00B6139A"/>
    <w:rsid w:val="00B6182A"/>
    <w:rsid w:val="00B62A8D"/>
    <w:rsid w:val="00B65101"/>
    <w:rsid w:val="00B663F5"/>
    <w:rsid w:val="00B66907"/>
    <w:rsid w:val="00B671C1"/>
    <w:rsid w:val="00B67D86"/>
    <w:rsid w:val="00B71031"/>
    <w:rsid w:val="00B71253"/>
    <w:rsid w:val="00B7205F"/>
    <w:rsid w:val="00B73D51"/>
    <w:rsid w:val="00B74A89"/>
    <w:rsid w:val="00B75D24"/>
    <w:rsid w:val="00B7641A"/>
    <w:rsid w:val="00B84B69"/>
    <w:rsid w:val="00B850DD"/>
    <w:rsid w:val="00B85516"/>
    <w:rsid w:val="00B90C63"/>
    <w:rsid w:val="00B90F3E"/>
    <w:rsid w:val="00B93A7D"/>
    <w:rsid w:val="00BA0FFF"/>
    <w:rsid w:val="00BA1668"/>
    <w:rsid w:val="00BA3D4D"/>
    <w:rsid w:val="00BA55AD"/>
    <w:rsid w:val="00BA65BF"/>
    <w:rsid w:val="00BA7409"/>
    <w:rsid w:val="00BA7626"/>
    <w:rsid w:val="00BB0408"/>
    <w:rsid w:val="00BB0DEC"/>
    <w:rsid w:val="00BB1116"/>
    <w:rsid w:val="00BB1E79"/>
    <w:rsid w:val="00BB347A"/>
    <w:rsid w:val="00BB3CBF"/>
    <w:rsid w:val="00BB4BA3"/>
    <w:rsid w:val="00BB4D85"/>
    <w:rsid w:val="00BB5F19"/>
    <w:rsid w:val="00BB784F"/>
    <w:rsid w:val="00BC087D"/>
    <w:rsid w:val="00BC419A"/>
    <w:rsid w:val="00BC41D5"/>
    <w:rsid w:val="00BC7408"/>
    <w:rsid w:val="00BD2BD6"/>
    <w:rsid w:val="00BD5B8C"/>
    <w:rsid w:val="00BD610E"/>
    <w:rsid w:val="00BD7881"/>
    <w:rsid w:val="00BE5BBF"/>
    <w:rsid w:val="00BE7F6E"/>
    <w:rsid w:val="00BF10DB"/>
    <w:rsid w:val="00BF46CA"/>
    <w:rsid w:val="00BF4CCA"/>
    <w:rsid w:val="00BF5AC1"/>
    <w:rsid w:val="00BF7DCD"/>
    <w:rsid w:val="00C02B02"/>
    <w:rsid w:val="00C041C8"/>
    <w:rsid w:val="00C05C19"/>
    <w:rsid w:val="00C076B3"/>
    <w:rsid w:val="00C108BE"/>
    <w:rsid w:val="00C11A6D"/>
    <w:rsid w:val="00C1486B"/>
    <w:rsid w:val="00C14957"/>
    <w:rsid w:val="00C14E95"/>
    <w:rsid w:val="00C211ED"/>
    <w:rsid w:val="00C22A79"/>
    <w:rsid w:val="00C27171"/>
    <w:rsid w:val="00C303DF"/>
    <w:rsid w:val="00C30810"/>
    <w:rsid w:val="00C3378E"/>
    <w:rsid w:val="00C348BF"/>
    <w:rsid w:val="00C35C4F"/>
    <w:rsid w:val="00C36893"/>
    <w:rsid w:val="00C42C7F"/>
    <w:rsid w:val="00C501DE"/>
    <w:rsid w:val="00C504F6"/>
    <w:rsid w:val="00C50A41"/>
    <w:rsid w:val="00C511B0"/>
    <w:rsid w:val="00C51622"/>
    <w:rsid w:val="00C52645"/>
    <w:rsid w:val="00C5325A"/>
    <w:rsid w:val="00C54433"/>
    <w:rsid w:val="00C552C1"/>
    <w:rsid w:val="00C56A91"/>
    <w:rsid w:val="00C570B4"/>
    <w:rsid w:val="00C60017"/>
    <w:rsid w:val="00C66FFB"/>
    <w:rsid w:val="00C6761B"/>
    <w:rsid w:val="00C71C73"/>
    <w:rsid w:val="00C746F0"/>
    <w:rsid w:val="00C77E13"/>
    <w:rsid w:val="00C827F1"/>
    <w:rsid w:val="00C82DD7"/>
    <w:rsid w:val="00C8411C"/>
    <w:rsid w:val="00C86947"/>
    <w:rsid w:val="00C9059B"/>
    <w:rsid w:val="00C90ED9"/>
    <w:rsid w:val="00C919CD"/>
    <w:rsid w:val="00C926D7"/>
    <w:rsid w:val="00C9377E"/>
    <w:rsid w:val="00C946EF"/>
    <w:rsid w:val="00C97581"/>
    <w:rsid w:val="00CA00D6"/>
    <w:rsid w:val="00CA10EF"/>
    <w:rsid w:val="00CA1801"/>
    <w:rsid w:val="00CA2114"/>
    <w:rsid w:val="00CA2B0D"/>
    <w:rsid w:val="00CA3669"/>
    <w:rsid w:val="00CA3C86"/>
    <w:rsid w:val="00CA42A7"/>
    <w:rsid w:val="00CA6CE8"/>
    <w:rsid w:val="00CB48CE"/>
    <w:rsid w:val="00CC0752"/>
    <w:rsid w:val="00CC237C"/>
    <w:rsid w:val="00CC2AC1"/>
    <w:rsid w:val="00CC3EE7"/>
    <w:rsid w:val="00CC485F"/>
    <w:rsid w:val="00CC505A"/>
    <w:rsid w:val="00CC5888"/>
    <w:rsid w:val="00CD0A7D"/>
    <w:rsid w:val="00CD14FB"/>
    <w:rsid w:val="00CD2C6B"/>
    <w:rsid w:val="00CD35B6"/>
    <w:rsid w:val="00CD4E2D"/>
    <w:rsid w:val="00CD57F5"/>
    <w:rsid w:val="00CD5891"/>
    <w:rsid w:val="00CD7316"/>
    <w:rsid w:val="00CE0425"/>
    <w:rsid w:val="00CE48BC"/>
    <w:rsid w:val="00CE5640"/>
    <w:rsid w:val="00CE715E"/>
    <w:rsid w:val="00CF0AA9"/>
    <w:rsid w:val="00CF145B"/>
    <w:rsid w:val="00CF6A04"/>
    <w:rsid w:val="00D0641A"/>
    <w:rsid w:val="00D10768"/>
    <w:rsid w:val="00D10CA9"/>
    <w:rsid w:val="00D1113B"/>
    <w:rsid w:val="00D13417"/>
    <w:rsid w:val="00D14826"/>
    <w:rsid w:val="00D15378"/>
    <w:rsid w:val="00D17F97"/>
    <w:rsid w:val="00D20B07"/>
    <w:rsid w:val="00D216A8"/>
    <w:rsid w:val="00D22A61"/>
    <w:rsid w:val="00D231EE"/>
    <w:rsid w:val="00D23CE0"/>
    <w:rsid w:val="00D25941"/>
    <w:rsid w:val="00D25A73"/>
    <w:rsid w:val="00D25BC2"/>
    <w:rsid w:val="00D26460"/>
    <w:rsid w:val="00D318C8"/>
    <w:rsid w:val="00D322D0"/>
    <w:rsid w:val="00D35E7B"/>
    <w:rsid w:val="00D36366"/>
    <w:rsid w:val="00D36623"/>
    <w:rsid w:val="00D36876"/>
    <w:rsid w:val="00D36877"/>
    <w:rsid w:val="00D41C92"/>
    <w:rsid w:val="00D44182"/>
    <w:rsid w:val="00D452F6"/>
    <w:rsid w:val="00D45783"/>
    <w:rsid w:val="00D46096"/>
    <w:rsid w:val="00D51647"/>
    <w:rsid w:val="00D52E27"/>
    <w:rsid w:val="00D558AB"/>
    <w:rsid w:val="00D55C39"/>
    <w:rsid w:val="00D562D1"/>
    <w:rsid w:val="00D60FFF"/>
    <w:rsid w:val="00D621C7"/>
    <w:rsid w:val="00D668C1"/>
    <w:rsid w:val="00D668F5"/>
    <w:rsid w:val="00D66D58"/>
    <w:rsid w:val="00D7066C"/>
    <w:rsid w:val="00D71B79"/>
    <w:rsid w:val="00D71E4F"/>
    <w:rsid w:val="00D72253"/>
    <w:rsid w:val="00D73E34"/>
    <w:rsid w:val="00D749B2"/>
    <w:rsid w:val="00D76B9F"/>
    <w:rsid w:val="00D76FDE"/>
    <w:rsid w:val="00D81383"/>
    <w:rsid w:val="00D8160E"/>
    <w:rsid w:val="00D83679"/>
    <w:rsid w:val="00D8390C"/>
    <w:rsid w:val="00D84CF9"/>
    <w:rsid w:val="00D86C11"/>
    <w:rsid w:val="00D87D30"/>
    <w:rsid w:val="00D90225"/>
    <w:rsid w:val="00D9262F"/>
    <w:rsid w:val="00D930B0"/>
    <w:rsid w:val="00D933FE"/>
    <w:rsid w:val="00D9768B"/>
    <w:rsid w:val="00D97F50"/>
    <w:rsid w:val="00DA1A39"/>
    <w:rsid w:val="00DA67A9"/>
    <w:rsid w:val="00DA6A22"/>
    <w:rsid w:val="00DB4A8B"/>
    <w:rsid w:val="00DB4AC5"/>
    <w:rsid w:val="00DB4BBD"/>
    <w:rsid w:val="00DC18FA"/>
    <w:rsid w:val="00DC1D65"/>
    <w:rsid w:val="00DC264C"/>
    <w:rsid w:val="00DC3376"/>
    <w:rsid w:val="00DC38CD"/>
    <w:rsid w:val="00DC5154"/>
    <w:rsid w:val="00DC51DF"/>
    <w:rsid w:val="00DC56BA"/>
    <w:rsid w:val="00DC5780"/>
    <w:rsid w:val="00DD1DF4"/>
    <w:rsid w:val="00DD21B0"/>
    <w:rsid w:val="00DD2254"/>
    <w:rsid w:val="00DD2623"/>
    <w:rsid w:val="00DD50D3"/>
    <w:rsid w:val="00DD687F"/>
    <w:rsid w:val="00DE0FF2"/>
    <w:rsid w:val="00DE13D7"/>
    <w:rsid w:val="00DE14E5"/>
    <w:rsid w:val="00DE39E4"/>
    <w:rsid w:val="00DE6A50"/>
    <w:rsid w:val="00DE6A7C"/>
    <w:rsid w:val="00DE7E32"/>
    <w:rsid w:val="00DF1F32"/>
    <w:rsid w:val="00DF2699"/>
    <w:rsid w:val="00DF3676"/>
    <w:rsid w:val="00DF3FDD"/>
    <w:rsid w:val="00DF6873"/>
    <w:rsid w:val="00DF69FF"/>
    <w:rsid w:val="00DF7AF1"/>
    <w:rsid w:val="00E00BA4"/>
    <w:rsid w:val="00E05F30"/>
    <w:rsid w:val="00E06D30"/>
    <w:rsid w:val="00E06E0B"/>
    <w:rsid w:val="00E112BD"/>
    <w:rsid w:val="00E115A9"/>
    <w:rsid w:val="00E11B90"/>
    <w:rsid w:val="00E126DB"/>
    <w:rsid w:val="00E12771"/>
    <w:rsid w:val="00E164B9"/>
    <w:rsid w:val="00E178CC"/>
    <w:rsid w:val="00E23781"/>
    <w:rsid w:val="00E25D59"/>
    <w:rsid w:val="00E26DC3"/>
    <w:rsid w:val="00E27412"/>
    <w:rsid w:val="00E3548C"/>
    <w:rsid w:val="00E37DB8"/>
    <w:rsid w:val="00E40ABA"/>
    <w:rsid w:val="00E40DD4"/>
    <w:rsid w:val="00E44092"/>
    <w:rsid w:val="00E44116"/>
    <w:rsid w:val="00E442E8"/>
    <w:rsid w:val="00E45D8F"/>
    <w:rsid w:val="00E45EAA"/>
    <w:rsid w:val="00E51771"/>
    <w:rsid w:val="00E519BA"/>
    <w:rsid w:val="00E522D2"/>
    <w:rsid w:val="00E54C93"/>
    <w:rsid w:val="00E55D4C"/>
    <w:rsid w:val="00E57B23"/>
    <w:rsid w:val="00E57CF6"/>
    <w:rsid w:val="00E61AA0"/>
    <w:rsid w:val="00E64CA1"/>
    <w:rsid w:val="00E65285"/>
    <w:rsid w:val="00E65B89"/>
    <w:rsid w:val="00E72CC7"/>
    <w:rsid w:val="00E73CC6"/>
    <w:rsid w:val="00E73CD9"/>
    <w:rsid w:val="00E753B8"/>
    <w:rsid w:val="00E76945"/>
    <w:rsid w:val="00E7706E"/>
    <w:rsid w:val="00E77F86"/>
    <w:rsid w:val="00E802FD"/>
    <w:rsid w:val="00E80A52"/>
    <w:rsid w:val="00E8135A"/>
    <w:rsid w:val="00E824CC"/>
    <w:rsid w:val="00E8463B"/>
    <w:rsid w:val="00E84DA7"/>
    <w:rsid w:val="00E871C5"/>
    <w:rsid w:val="00E907ED"/>
    <w:rsid w:val="00E909CE"/>
    <w:rsid w:val="00E90E82"/>
    <w:rsid w:val="00E948F9"/>
    <w:rsid w:val="00EA1FEF"/>
    <w:rsid w:val="00EA22BF"/>
    <w:rsid w:val="00EA52FF"/>
    <w:rsid w:val="00EA561C"/>
    <w:rsid w:val="00EA5E37"/>
    <w:rsid w:val="00EA5F2E"/>
    <w:rsid w:val="00EB0EBC"/>
    <w:rsid w:val="00EB25BC"/>
    <w:rsid w:val="00EB5614"/>
    <w:rsid w:val="00EB62C1"/>
    <w:rsid w:val="00EC0774"/>
    <w:rsid w:val="00EC126D"/>
    <w:rsid w:val="00EC4888"/>
    <w:rsid w:val="00EC594C"/>
    <w:rsid w:val="00EC6310"/>
    <w:rsid w:val="00ED0211"/>
    <w:rsid w:val="00ED23EC"/>
    <w:rsid w:val="00ED3DFF"/>
    <w:rsid w:val="00ED3F0F"/>
    <w:rsid w:val="00ED4389"/>
    <w:rsid w:val="00ED5F4C"/>
    <w:rsid w:val="00ED6E83"/>
    <w:rsid w:val="00ED7655"/>
    <w:rsid w:val="00EE3051"/>
    <w:rsid w:val="00EE4002"/>
    <w:rsid w:val="00EE45C1"/>
    <w:rsid w:val="00EE4D71"/>
    <w:rsid w:val="00EF0041"/>
    <w:rsid w:val="00EF087F"/>
    <w:rsid w:val="00EF2215"/>
    <w:rsid w:val="00EF286C"/>
    <w:rsid w:val="00EF29FA"/>
    <w:rsid w:val="00EF3631"/>
    <w:rsid w:val="00EF3684"/>
    <w:rsid w:val="00EF36C1"/>
    <w:rsid w:val="00EF3B0A"/>
    <w:rsid w:val="00EF3E54"/>
    <w:rsid w:val="00EF5309"/>
    <w:rsid w:val="00EF611B"/>
    <w:rsid w:val="00EF61DA"/>
    <w:rsid w:val="00EF6ED1"/>
    <w:rsid w:val="00F043FE"/>
    <w:rsid w:val="00F05D54"/>
    <w:rsid w:val="00F061EC"/>
    <w:rsid w:val="00F0659B"/>
    <w:rsid w:val="00F066C9"/>
    <w:rsid w:val="00F11515"/>
    <w:rsid w:val="00F1281D"/>
    <w:rsid w:val="00F174B7"/>
    <w:rsid w:val="00F17821"/>
    <w:rsid w:val="00F200CA"/>
    <w:rsid w:val="00F20B10"/>
    <w:rsid w:val="00F20CD1"/>
    <w:rsid w:val="00F240C8"/>
    <w:rsid w:val="00F26143"/>
    <w:rsid w:val="00F30218"/>
    <w:rsid w:val="00F3084B"/>
    <w:rsid w:val="00F31292"/>
    <w:rsid w:val="00F31299"/>
    <w:rsid w:val="00F32833"/>
    <w:rsid w:val="00F32AC5"/>
    <w:rsid w:val="00F34A0D"/>
    <w:rsid w:val="00F40956"/>
    <w:rsid w:val="00F4151C"/>
    <w:rsid w:val="00F41A70"/>
    <w:rsid w:val="00F44CC4"/>
    <w:rsid w:val="00F455DF"/>
    <w:rsid w:val="00F5100D"/>
    <w:rsid w:val="00F520AF"/>
    <w:rsid w:val="00F53EA2"/>
    <w:rsid w:val="00F551A5"/>
    <w:rsid w:val="00F55FA5"/>
    <w:rsid w:val="00F5636C"/>
    <w:rsid w:val="00F6084A"/>
    <w:rsid w:val="00F613B8"/>
    <w:rsid w:val="00F6245D"/>
    <w:rsid w:val="00F64BBB"/>
    <w:rsid w:val="00F65022"/>
    <w:rsid w:val="00F708CB"/>
    <w:rsid w:val="00F741C6"/>
    <w:rsid w:val="00F76EE3"/>
    <w:rsid w:val="00F8020E"/>
    <w:rsid w:val="00F80570"/>
    <w:rsid w:val="00F81E95"/>
    <w:rsid w:val="00F84AA7"/>
    <w:rsid w:val="00F85378"/>
    <w:rsid w:val="00F877D0"/>
    <w:rsid w:val="00F91201"/>
    <w:rsid w:val="00F9506F"/>
    <w:rsid w:val="00F9518B"/>
    <w:rsid w:val="00F95D05"/>
    <w:rsid w:val="00F960B2"/>
    <w:rsid w:val="00F96608"/>
    <w:rsid w:val="00F96662"/>
    <w:rsid w:val="00FA00D4"/>
    <w:rsid w:val="00FA086F"/>
    <w:rsid w:val="00FA148E"/>
    <w:rsid w:val="00FA1F7C"/>
    <w:rsid w:val="00FA35C7"/>
    <w:rsid w:val="00FA4E37"/>
    <w:rsid w:val="00FA68F6"/>
    <w:rsid w:val="00FA7E53"/>
    <w:rsid w:val="00FB0624"/>
    <w:rsid w:val="00FB0AA1"/>
    <w:rsid w:val="00FB1300"/>
    <w:rsid w:val="00FB4C69"/>
    <w:rsid w:val="00FB5B12"/>
    <w:rsid w:val="00FB793F"/>
    <w:rsid w:val="00FC12B9"/>
    <w:rsid w:val="00FC480B"/>
    <w:rsid w:val="00FC48CD"/>
    <w:rsid w:val="00FC630B"/>
    <w:rsid w:val="00FC63E7"/>
    <w:rsid w:val="00FC6AB1"/>
    <w:rsid w:val="00FC72E3"/>
    <w:rsid w:val="00FD1C46"/>
    <w:rsid w:val="00FD1F69"/>
    <w:rsid w:val="00FD256D"/>
    <w:rsid w:val="00FD3239"/>
    <w:rsid w:val="00FD350C"/>
    <w:rsid w:val="00FD442B"/>
    <w:rsid w:val="00FD4444"/>
    <w:rsid w:val="00FD531C"/>
    <w:rsid w:val="00FD58DB"/>
    <w:rsid w:val="00FD69D1"/>
    <w:rsid w:val="00FD6A50"/>
    <w:rsid w:val="00FD6E46"/>
    <w:rsid w:val="00FD7911"/>
    <w:rsid w:val="00FD7DC2"/>
    <w:rsid w:val="00FE0621"/>
    <w:rsid w:val="00FE23B8"/>
    <w:rsid w:val="00FE4F1C"/>
    <w:rsid w:val="00FE5310"/>
    <w:rsid w:val="00FE6BBA"/>
    <w:rsid w:val="00FF0BC1"/>
    <w:rsid w:val="00FF1D6D"/>
    <w:rsid w:val="00FF25D2"/>
    <w:rsid w:val="00FF2654"/>
    <w:rsid w:val="00FF44A3"/>
    <w:rsid w:val="00FF517D"/>
    <w:rsid w:val="00FF5E91"/>
    <w:rsid w:val="00FF7260"/>
    <w:rsid w:val="00FF77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64556"/>
  <w15:chartTrackingRefBased/>
  <w15:docId w15:val="{C8804B57-772E-E741-B278-11E083EC3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36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A366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A366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uiPriority w:val="99"/>
    <w:semiHidden/>
    <w:unhideWhenUsed/>
    <w:rsid w:val="00D35E7B"/>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D35E7B"/>
    <w:rPr>
      <w:rFonts w:ascii="Times New Roman" w:hAnsi="Times New Roman" w:cs="Times New Roman"/>
      <w:sz w:val="24"/>
      <w:szCs w:val="24"/>
    </w:rPr>
  </w:style>
  <w:style w:type="paragraph" w:styleId="ListParagraph">
    <w:name w:val="List Paragraph"/>
    <w:basedOn w:val="Normal"/>
    <w:uiPriority w:val="34"/>
    <w:qFormat/>
    <w:rsid w:val="00665B82"/>
    <w:pPr>
      <w:ind w:left="720"/>
      <w:contextualSpacing/>
    </w:pPr>
  </w:style>
  <w:style w:type="character" w:styleId="PlaceholderText">
    <w:name w:val="Placeholder Text"/>
    <w:basedOn w:val="DefaultParagraphFont"/>
    <w:uiPriority w:val="99"/>
    <w:semiHidden/>
    <w:rsid w:val="00231A06"/>
    <w:rPr>
      <w:color w:val="808080"/>
    </w:rPr>
  </w:style>
  <w:style w:type="paragraph" w:styleId="Caption">
    <w:name w:val="caption"/>
    <w:basedOn w:val="Normal"/>
    <w:next w:val="Normal"/>
    <w:uiPriority w:val="35"/>
    <w:unhideWhenUsed/>
    <w:qFormat/>
    <w:rsid w:val="000A64F6"/>
    <w:pPr>
      <w:spacing w:after="200"/>
    </w:pPr>
    <w:rPr>
      <w:i/>
      <w:iCs/>
      <w:color w:val="44546A" w:themeColor="text2"/>
      <w:sz w:val="18"/>
      <w:szCs w:val="18"/>
    </w:rPr>
  </w:style>
  <w:style w:type="character" w:customStyle="1" w:styleId="Heading1Char">
    <w:name w:val="Heading 1 Char"/>
    <w:basedOn w:val="DefaultParagraphFont"/>
    <w:link w:val="Heading1"/>
    <w:uiPriority w:val="9"/>
    <w:rsid w:val="00CA366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A366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CA366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7783A"/>
    <w:rPr>
      <w:color w:val="0563C1" w:themeColor="hyperlink"/>
      <w:u w:val="single"/>
    </w:rPr>
  </w:style>
  <w:style w:type="character" w:styleId="CommentReference">
    <w:name w:val="annotation reference"/>
    <w:basedOn w:val="DefaultParagraphFont"/>
    <w:uiPriority w:val="99"/>
    <w:semiHidden/>
    <w:unhideWhenUsed/>
    <w:rsid w:val="00233D3D"/>
    <w:rPr>
      <w:sz w:val="18"/>
      <w:szCs w:val="18"/>
    </w:rPr>
  </w:style>
  <w:style w:type="paragraph" w:styleId="CommentText">
    <w:name w:val="annotation text"/>
    <w:basedOn w:val="Normal"/>
    <w:link w:val="CommentTextChar"/>
    <w:uiPriority w:val="99"/>
    <w:unhideWhenUsed/>
    <w:rsid w:val="00233D3D"/>
    <w:rPr>
      <w:sz w:val="24"/>
      <w:szCs w:val="24"/>
    </w:rPr>
  </w:style>
  <w:style w:type="character" w:customStyle="1" w:styleId="CommentTextChar">
    <w:name w:val="Comment Text Char"/>
    <w:basedOn w:val="DefaultParagraphFont"/>
    <w:link w:val="CommentText"/>
    <w:uiPriority w:val="99"/>
    <w:rsid w:val="00233D3D"/>
    <w:rPr>
      <w:sz w:val="24"/>
      <w:szCs w:val="24"/>
    </w:rPr>
  </w:style>
  <w:style w:type="paragraph" w:styleId="CommentSubject">
    <w:name w:val="annotation subject"/>
    <w:basedOn w:val="CommentText"/>
    <w:next w:val="CommentText"/>
    <w:link w:val="CommentSubjectChar"/>
    <w:uiPriority w:val="99"/>
    <w:semiHidden/>
    <w:unhideWhenUsed/>
    <w:rsid w:val="00233D3D"/>
    <w:rPr>
      <w:b/>
      <w:bCs/>
      <w:sz w:val="20"/>
      <w:szCs w:val="20"/>
    </w:rPr>
  </w:style>
  <w:style w:type="character" w:customStyle="1" w:styleId="CommentSubjectChar">
    <w:name w:val="Comment Subject Char"/>
    <w:basedOn w:val="CommentTextChar"/>
    <w:link w:val="CommentSubject"/>
    <w:uiPriority w:val="99"/>
    <w:semiHidden/>
    <w:rsid w:val="00233D3D"/>
    <w:rPr>
      <w:b/>
      <w:bCs/>
      <w:sz w:val="20"/>
      <w:szCs w:val="20"/>
    </w:rPr>
  </w:style>
  <w:style w:type="paragraph" w:styleId="BalloonText">
    <w:name w:val="Balloon Text"/>
    <w:basedOn w:val="Normal"/>
    <w:link w:val="BalloonTextChar"/>
    <w:uiPriority w:val="99"/>
    <w:semiHidden/>
    <w:unhideWhenUsed/>
    <w:rsid w:val="00233D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33D3D"/>
    <w:rPr>
      <w:rFonts w:ascii="Times New Roman" w:hAnsi="Times New Roman" w:cs="Times New Roman"/>
      <w:sz w:val="18"/>
      <w:szCs w:val="18"/>
    </w:rPr>
  </w:style>
  <w:style w:type="paragraph" w:styleId="Revision">
    <w:name w:val="Revision"/>
    <w:hidden/>
    <w:uiPriority w:val="99"/>
    <w:semiHidden/>
    <w:rsid w:val="00815A14"/>
  </w:style>
  <w:style w:type="paragraph" w:styleId="NoSpacing">
    <w:name w:val="No Spacing"/>
    <w:uiPriority w:val="1"/>
    <w:qFormat/>
    <w:rsid w:val="00C52645"/>
  </w:style>
  <w:style w:type="character" w:styleId="LineNumber">
    <w:name w:val="line number"/>
    <w:basedOn w:val="DefaultParagraphFont"/>
    <w:uiPriority w:val="99"/>
    <w:semiHidden/>
    <w:unhideWhenUsed/>
    <w:rsid w:val="00625C64"/>
  </w:style>
  <w:style w:type="paragraph" w:styleId="NormalWeb">
    <w:name w:val="Normal (Web)"/>
    <w:basedOn w:val="Normal"/>
    <w:uiPriority w:val="99"/>
    <w:semiHidden/>
    <w:unhideWhenUsed/>
    <w:rsid w:val="00EB0EBC"/>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76876">
      <w:bodyDiv w:val="1"/>
      <w:marLeft w:val="0"/>
      <w:marRight w:val="0"/>
      <w:marTop w:val="0"/>
      <w:marBottom w:val="0"/>
      <w:divBdr>
        <w:top w:val="none" w:sz="0" w:space="0" w:color="auto"/>
        <w:left w:val="none" w:sz="0" w:space="0" w:color="auto"/>
        <w:bottom w:val="none" w:sz="0" w:space="0" w:color="auto"/>
        <w:right w:val="none" w:sz="0" w:space="0" w:color="auto"/>
      </w:divBdr>
      <w:divsChild>
        <w:div w:id="444546556">
          <w:marLeft w:val="0"/>
          <w:marRight w:val="0"/>
          <w:marTop w:val="0"/>
          <w:marBottom w:val="0"/>
          <w:divBdr>
            <w:top w:val="none" w:sz="0" w:space="0" w:color="auto"/>
            <w:left w:val="none" w:sz="0" w:space="0" w:color="auto"/>
            <w:bottom w:val="none" w:sz="0" w:space="0" w:color="auto"/>
            <w:right w:val="none" w:sz="0" w:space="0" w:color="auto"/>
          </w:divBdr>
          <w:divsChild>
            <w:div w:id="2106342929">
              <w:marLeft w:val="0"/>
              <w:marRight w:val="0"/>
              <w:marTop w:val="0"/>
              <w:marBottom w:val="0"/>
              <w:divBdr>
                <w:top w:val="none" w:sz="0" w:space="0" w:color="auto"/>
                <w:left w:val="none" w:sz="0" w:space="0" w:color="auto"/>
                <w:bottom w:val="none" w:sz="0" w:space="0" w:color="auto"/>
                <w:right w:val="none" w:sz="0" w:space="0" w:color="auto"/>
              </w:divBdr>
              <w:divsChild>
                <w:div w:id="64554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5255">
      <w:bodyDiv w:val="1"/>
      <w:marLeft w:val="0"/>
      <w:marRight w:val="0"/>
      <w:marTop w:val="0"/>
      <w:marBottom w:val="0"/>
      <w:divBdr>
        <w:top w:val="none" w:sz="0" w:space="0" w:color="auto"/>
        <w:left w:val="none" w:sz="0" w:space="0" w:color="auto"/>
        <w:bottom w:val="none" w:sz="0" w:space="0" w:color="auto"/>
        <w:right w:val="none" w:sz="0" w:space="0" w:color="auto"/>
      </w:divBdr>
    </w:div>
    <w:div w:id="97334780">
      <w:bodyDiv w:val="1"/>
      <w:marLeft w:val="0"/>
      <w:marRight w:val="0"/>
      <w:marTop w:val="0"/>
      <w:marBottom w:val="0"/>
      <w:divBdr>
        <w:top w:val="none" w:sz="0" w:space="0" w:color="auto"/>
        <w:left w:val="none" w:sz="0" w:space="0" w:color="auto"/>
        <w:bottom w:val="none" w:sz="0" w:space="0" w:color="auto"/>
        <w:right w:val="none" w:sz="0" w:space="0" w:color="auto"/>
      </w:divBdr>
    </w:div>
    <w:div w:id="348068021">
      <w:bodyDiv w:val="1"/>
      <w:marLeft w:val="0"/>
      <w:marRight w:val="0"/>
      <w:marTop w:val="0"/>
      <w:marBottom w:val="0"/>
      <w:divBdr>
        <w:top w:val="none" w:sz="0" w:space="0" w:color="auto"/>
        <w:left w:val="none" w:sz="0" w:space="0" w:color="auto"/>
        <w:bottom w:val="none" w:sz="0" w:space="0" w:color="auto"/>
        <w:right w:val="none" w:sz="0" w:space="0" w:color="auto"/>
      </w:divBdr>
      <w:divsChild>
        <w:div w:id="1479417996">
          <w:marLeft w:val="0"/>
          <w:marRight w:val="0"/>
          <w:marTop w:val="0"/>
          <w:marBottom w:val="0"/>
          <w:divBdr>
            <w:top w:val="none" w:sz="0" w:space="0" w:color="auto"/>
            <w:left w:val="none" w:sz="0" w:space="0" w:color="auto"/>
            <w:bottom w:val="none" w:sz="0" w:space="0" w:color="auto"/>
            <w:right w:val="none" w:sz="0" w:space="0" w:color="auto"/>
          </w:divBdr>
        </w:div>
        <w:div w:id="1004740815">
          <w:marLeft w:val="0"/>
          <w:marRight w:val="0"/>
          <w:marTop w:val="0"/>
          <w:marBottom w:val="0"/>
          <w:divBdr>
            <w:top w:val="none" w:sz="0" w:space="0" w:color="auto"/>
            <w:left w:val="none" w:sz="0" w:space="0" w:color="auto"/>
            <w:bottom w:val="none" w:sz="0" w:space="0" w:color="auto"/>
            <w:right w:val="none" w:sz="0" w:space="0" w:color="auto"/>
          </w:divBdr>
        </w:div>
        <w:div w:id="1008408527">
          <w:marLeft w:val="0"/>
          <w:marRight w:val="0"/>
          <w:marTop w:val="0"/>
          <w:marBottom w:val="0"/>
          <w:divBdr>
            <w:top w:val="none" w:sz="0" w:space="0" w:color="auto"/>
            <w:left w:val="none" w:sz="0" w:space="0" w:color="auto"/>
            <w:bottom w:val="none" w:sz="0" w:space="0" w:color="auto"/>
            <w:right w:val="none" w:sz="0" w:space="0" w:color="auto"/>
          </w:divBdr>
        </w:div>
        <w:div w:id="1975405460">
          <w:marLeft w:val="0"/>
          <w:marRight w:val="0"/>
          <w:marTop w:val="0"/>
          <w:marBottom w:val="0"/>
          <w:divBdr>
            <w:top w:val="none" w:sz="0" w:space="0" w:color="auto"/>
            <w:left w:val="none" w:sz="0" w:space="0" w:color="auto"/>
            <w:bottom w:val="none" w:sz="0" w:space="0" w:color="auto"/>
            <w:right w:val="none" w:sz="0" w:space="0" w:color="auto"/>
          </w:divBdr>
        </w:div>
        <w:div w:id="252788633">
          <w:marLeft w:val="0"/>
          <w:marRight w:val="0"/>
          <w:marTop w:val="0"/>
          <w:marBottom w:val="0"/>
          <w:divBdr>
            <w:top w:val="none" w:sz="0" w:space="0" w:color="auto"/>
            <w:left w:val="none" w:sz="0" w:space="0" w:color="auto"/>
            <w:bottom w:val="none" w:sz="0" w:space="0" w:color="auto"/>
            <w:right w:val="none" w:sz="0" w:space="0" w:color="auto"/>
          </w:divBdr>
        </w:div>
        <w:div w:id="2117290708">
          <w:marLeft w:val="0"/>
          <w:marRight w:val="0"/>
          <w:marTop w:val="0"/>
          <w:marBottom w:val="0"/>
          <w:divBdr>
            <w:top w:val="none" w:sz="0" w:space="0" w:color="auto"/>
            <w:left w:val="none" w:sz="0" w:space="0" w:color="auto"/>
            <w:bottom w:val="none" w:sz="0" w:space="0" w:color="auto"/>
            <w:right w:val="none" w:sz="0" w:space="0" w:color="auto"/>
          </w:divBdr>
        </w:div>
        <w:div w:id="845485981">
          <w:marLeft w:val="0"/>
          <w:marRight w:val="0"/>
          <w:marTop w:val="0"/>
          <w:marBottom w:val="0"/>
          <w:divBdr>
            <w:top w:val="none" w:sz="0" w:space="0" w:color="auto"/>
            <w:left w:val="none" w:sz="0" w:space="0" w:color="auto"/>
            <w:bottom w:val="none" w:sz="0" w:space="0" w:color="auto"/>
            <w:right w:val="none" w:sz="0" w:space="0" w:color="auto"/>
          </w:divBdr>
        </w:div>
        <w:div w:id="1874804218">
          <w:marLeft w:val="0"/>
          <w:marRight w:val="0"/>
          <w:marTop w:val="0"/>
          <w:marBottom w:val="0"/>
          <w:divBdr>
            <w:top w:val="none" w:sz="0" w:space="0" w:color="auto"/>
            <w:left w:val="none" w:sz="0" w:space="0" w:color="auto"/>
            <w:bottom w:val="none" w:sz="0" w:space="0" w:color="auto"/>
            <w:right w:val="none" w:sz="0" w:space="0" w:color="auto"/>
          </w:divBdr>
        </w:div>
        <w:div w:id="957419535">
          <w:marLeft w:val="0"/>
          <w:marRight w:val="0"/>
          <w:marTop w:val="0"/>
          <w:marBottom w:val="0"/>
          <w:divBdr>
            <w:top w:val="none" w:sz="0" w:space="0" w:color="auto"/>
            <w:left w:val="none" w:sz="0" w:space="0" w:color="auto"/>
            <w:bottom w:val="none" w:sz="0" w:space="0" w:color="auto"/>
            <w:right w:val="none" w:sz="0" w:space="0" w:color="auto"/>
          </w:divBdr>
        </w:div>
        <w:div w:id="513999609">
          <w:marLeft w:val="0"/>
          <w:marRight w:val="0"/>
          <w:marTop w:val="0"/>
          <w:marBottom w:val="0"/>
          <w:divBdr>
            <w:top w:val="none" w:sz="0" w:space="0" w:color="auto"/>
            <w:left w:val="none" w:sz="0" w:space="0" w:color="auto"/>
            <w:bottom w:val="none" w:sz="0" w:space="0" w:color="auto"/>
            <w:right w:val="none" w:sz="0" w:space="0" w:color="auto"/>
          </w:divBdr>
        </w:div>
        <w:div w:id="165291849">
          <w:marLeft w:val="0"/>
          <w:marRight w:val="0"/>
          <w:marTop w:val="0"/>
          <w:marBottom w:val="0"/>
          <w:divBdr>
            <w:top w:val="none" w:sz="0" w:space="0" w:color="auto"/>
            <w:left w:val="none" w:sz="0" w:space="0" w:color="auto"/>
            <w:bottom w:val="none" w:sz="0" w:space="0" w:color="auto"/>
            <w:right w:val="none" w:sz="0" w:space="0" w:color="auto"/>
          </w:divBdr>
        </w:div>
        <w:div w:id="850025943">
          <w:marLeft w:val="0"/>
          <w:marRight w:val="0"/>
          <w:marTop w:val="0"/>
          <w:marBottom w:val="0"/>
          <w:divBdr>
            <w:top w:val="none" w:sz="0" w:space="0" w:color="auto"/>
            <w:left w:val="none" w:sz="0" w:space="0" w:color="auto"/>
            <w:bottom w:val="none" w:sz="0" w:space="0" w:color="auto"/>
            <w:right w:val="none" w:sz="0" w:space="0" w:color="auto"/>
          </w:divBdr>
        </w:div>
        <w:div w:id="940647711">
          <w:marLeft w:val="0"/>
          <w:marRight w:val="0"/>
          <w:marTop w:val="0"/>
          <w:marBottom w:val="0"/>
          <w:divBdr>
            <w:top w:val="none" w:sz="0" w:space="0" w:color="auto"/>
            <w:left w:val="none" w:sz="0" w:space="0" w:color="auto"/>
            <w:bottom w:val="none" w:sz="0" w:space="0" w:color="auto"/>
            <w:right w:val="none" w:sz="0" w:space="0" w:color="auto"/>
          </w:divBdr>
        </w:div>
        <w:div w:id="495338043">
          <w:marLeft w:val="0"/>
          <w:marRight w:val="0"/>
          <w:marTop w:val="0"/>
          <w:marBottom w:val="0"/>
          <w:divBdr>
            <w:top w:val="none" w:sz="0" w:space="0" w:color="auto"/>
            <w:left w:val="none" w:sz="0" w:space="0" w:color="auto"/>
            <w:bottom w:val="none" w:sz="0" w:space="0" w:color="auto"/>
            <w:right w:val="none" w:sz="0" w:space="0" w:color="auto"/>
          </w:divBdr>
        </w:div>
        <w:div w:id="1709143787">
          <w:marLeft w:val="0"/>
          <w:marRight w:val="0"/>
          <w:marTop w:val="0"/>
          <w:marBottom w:val="0"/>
          <w:divBdr>
            <w:top w:val="none" w:sz="0" w:space="0" w:color="auto"/>
            <w:left w:val="none" w:sz="0" w:space="0" w:color="auto"/>
            <w:bottom w:val="none" w:sz="0" w:space="0" w:color="auto"/>
            <w:right w:val="none" w:sz="0" w:space="0" w:color="auto"/>
          </w:divBdr>
        </w:div>
        <w:div w:id="277689942">
          <w:marLeft w:val="0"/>
          <w:marRight w:val="0"/>
          <w:marTop w:val="0"/>
          <w:marBottom w:val="0"/>
          <w:divBdr>
            <w:top w:val="none" w:sz="0" w:space="0" w:color="auto"/>
            <w:left w:val="none" w:sz="0" w:space="0" w:color="auto"/>
            <w:bottom w:val="none" w:sz="0" w:space="0" w:color="auto"/>
            <w:right w:val="none" w:sz="0" w:space="0" w:color="auto"/>
          </w:divBdr>
          <w:divsChild>
            <w:div w:id="1037587442">
              <w:marLeft w:val="0"/>
              <w:marRight w:val="0"/>
              <w:marTop w:val="0"/>
              <w:marBottom w:val="0"/>
              <w:divBdr>
                <w:top w:val="none" w:sz="0" w:space="0" w:color="auto"/>
                <w:left w:val="none" w:sz="0" w:space="0" w:color="auto"/>
                <w:bottom w:val="none" w:sz="0" w:space="0" w:color="auto"/>
                <w:right w:val="none" w:sz="0" w:space="0" w:color="auto"/>
              </w:divBdr>
            </w:div>
            <w:div w:id="17703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35094">
      <w:bodyDiv w:val="1"/>
      <w:marLeft w:val="0"/>
      <w:marRight w:val="0"/>
      <w:marTop w:val="0"/>
      <w:marBottom w:val="0"/>
      <w:divBdr>
        <w:top w:val="none" w:sz="0" w:space="0" w:color="auto"/>
        <w:left w:val="none" w:sz="0" w:space="0" w:color="auto"/>
        <w:bottom w:val="none" w:sz="0" w:space="0" w:color="auto"/>
        <w:right w:val="none" w:sz="0" w:space="0" w:color="auto"/>
      </w:divBdr>
    </w:div>
    <w:div w:id="670565129">
      <w:bodyDiv w:val="1"/>
      <w:marLeft w:val="0"/>
      <w:marRight w:val="0"/>
      <w:marTop w:val="0"/>
      <w:marBottom w:val="0"/>
      <w:divBdr>
        <w:top w:val="none" w:sz="0" w:space="0" w:color="auto"/>
        <w:left w:val="none" w:sz="0" w:space="0" w:color="auto"/>
        <w:bottom w:val="none" w:sz="0" w:space="0" w:color="auto"/>
        <w:right w:val="none" w:sz="0" w:space="0" w:color="auto"/>
      </w:divBdr>
      <w:divsChild>
        <w:div w:id="604965966">
          <w:marLeft w:val="0"/>
          <w:marRight w:val="0"/>
          <w:marTop w:val="0"/>
          <w:marBottom w:val="0"/>
          <w:divBdr>
            <w:top w:val="none" w:sz="0" w:space="0" w:color="auto"/>
            <w:left w:val="none" w:sz="0" w:space="0" w:color="auto"/>
            <w:bottom w:val="none" w:sz="0" w:space="0" w:color="auto"/>
            <w:right w:val="none" w:sz="0" w:space="0" w:color="auto"/>
          </w:divBdr>
          <w:divsChild>
            <w:div w:id="37165852">
              <w:marLeft w:val="0"/>
              <w:marRight w:val="0"/>
              <w:marTop w:val="0"/>
              <w:marBottom w:val="0"/>
              <w:divBdr>
                <w:top w:val="none" w:sz="0" w:space="0" w:color="auto"/>
                <w:left w:val="none" w:sz="0" w:space="0" w:color="auto"/>
                <w:bottom w:val="none" w:sz="0" w:space="0" w:color="auto"/>
                <w:right w:val="none" w:sz="0" w:space="0" w:color="auto"/>
              </w:divBdr>
              <w:divsChild>
                <w:div w:id="17397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063192">
      <w:bodyDiv w:val="1"/>
      <w:marLeft w:val="0"/>
      <w:marRight w:val="0"/>
      <w:marTop w:val="0"/>
      <w:marBottom w:val="0"/>
      <w:divBdr>
        <w:top w:val="none" w:sz="0" w:space="0" w:color="auto"/>
        <w:left w:val="none" w:sz="0" w:space="0" w:color="auto"/>
        <w:bottom w:val="none" w:sz="0" w:space="0" w:color="auto"/>
        <w:right w:val="none" w:sz="0" w:space="0" w:color="auto"/>
      </w:divBdr>
    </w:div>
    <w:div w:id="739406762">
      <w:bodyDiv w:val="1"/>
      <w:marLeft w:val="0"/>
      <w:marRight w:val="0"/>
      <w:marTop w:val="0"/>
      <w:marBottom w:val="0"/>
      <w:divBdr>
        <w:top w:val="none" w:sz="0" w:space="0" w:color="auto"/>
        <w:left w:val="none" w:sz="0" w:space="0" w:color="auto"/>
        <w:bottom w:val="none" w:sz="0" w:space="0" w:color="auto"/>
        <w:right w:val="none" w:sz="0" w:space="0" w:color="auto"/>
      </w:divBdr>
    </w:div>
    <w:div w:id="939721682">
      <w:bodyDiv w:val="1"/>
      <w:marLeft w:val="0"/>
      <w:marRight w:val="0"/>
      <w:marTop w:val="0"/>
      <w:marBottom w:val="0"/>
      <w:divBdr>
        <w:top w:val="none" w:sz="0" w:space="0" w:color="auto"/>
        <w:left w:val="none" w:sz="0" w:space="0" w:color="auto"/>
        <w:bottom w:val="none" w:sz="0" w:space="0" w:color="auto"/>
        <w:right w:val="none" w:sz="0" w:space="0" w:color="auto"/>
      </w:divBdr>
      <w:divsChild>
        <w:div w:id="623510816">
          <w:marLeft w:val="0"/>
          <w:marRight w:val="0"/>
          <w:marTop w:val="0"/>
          <w:marBottom w:val="0"/>
          <w:divBdr>
            <w:top w:val="none" w:sz="0" w:space="0" w:color="auto"/>
            <w:left w:val="none" w:sz="0" w:space="0" w:color="auto"/>
            <w:bottom w:val="none" w:sz="0" w:space="0" w:color="auto"/>
            <w:right w:val="none" w:sz="0" w:space="0" w:color="auto"/>
          </w:divBdr>
          <w:divsChild>
            <w:div w:id="1395080984">
              <w:marLeft w:val="0"/>
              <w:marRight w:val="0"/>
              <w:marTop w:val="0"/>
              <w:marBottom w:val="0"/>
              <w:divBdr>
                <w:top w:val="none" w:sz="0" w:space="0" w:color="auto"/>
                <w:left w:val="none" w:sz="0" w:space="0" w:color="auto"/>
                <w:bottom w:val="none" w:sz="0" w:space="0" w:color="auto"/>
                <w:right w:val="none" w:sz="0" w:space="0" w:color="auto"/>
              </w:divBdr>
              <w:divsChild>
                <w:div w:id="20554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747014">
      <w:bodyDiv w:val="1"/>
      <w:marLeft w:val="0"/>
      <w:marRight w:val="0"/>
      <w:marTop w:val="0"/>
      <w:marBottom w:val="0"/>
      <w:divBdr>
        <w:top w:val="none" w:sz="0" w:space="0" w:color="auto"/>
        <w:left w:val="none" w:sz="0" w:space="0" w:color="auto"/>
        <w:bottom w:val="none" w:sz="0" w:space="0" w:color="auto"/>
        <w:right w:val="none" w:sz="0" w:space="0" w:color="auto"/>
      </w:divBdr>
    </w:div>
    <w:div w:id="1190292021">
      <w:bodyDiv w:val="1"/>
      <w:marLeft w:val="0"/>
      <w:marRight w:val="0"/>
      <w:marTop w:val="0"/>
      <w:marBottom w:val="0"/>
      <w:divBdr>
        <w:top w:val="none" w:sz="0" w:space="0" w:color="auto"/>
        <w:left w:val="none" w:sz="0" w:space="0" w:color="auto"/>
        <w:bottom w:val="none" w:sz="0" w:space="0" w:color="auto"/>
        <w:right w:val="none" w:sz="0" w:space="0" w:color="auto"/>
      </w:divBdr>
    </w:div>
    <w:div w:id="1247114615">
      <w:bodyDiv w:val="1"/>
      <w:marLeft w:val="0"/>
      <w:marRight w:val="0"/>
      <w:marTop w:val="0"/>
      <w:marBottom w:val="0"/>
      <w:divBdr>
        <w:top w:val="none" w:sz="0" w:space="0" w:color="auto"/>
        <w:left w:val="none" w:sz="0" w:space="0" w:color="auto"/>
        <w:bottom w:val="none" w:sz="0" w:space="0" w:color="auto"/>
        <w:right w:val="none" w:sz="0" w:space="0" w:color="auto"/>
      </w:divBdr>
    </w:div>
    <w:div w:id="1291672628">
      <w:bodyDiv w:val="1"/>
      <w:marLeft w:val="0"/>
      <w:marRight w:val="0"/>
      <w:marTop w:val="0"/>
      <w:marBottom w:val="0"/>
      <w:divBdr>
        <w:top w:val="none" w:sz="0" w:space="0" w:color="auto"/>
        <w:left w:val="none" w:sz="0" w:space="0" w:color="auto"/>
        <w:bottom w:val="none" w:sz="0" w:space="0" w:color="auto"/>
        <w:right w:val="none" w:sz="0" w:space="0" w:color="auto"/>
      </w:divBdr>
    </w:div>
    <w:div w:id="1336691737">
      <w:bodyDiv w:val="1"/>
      <w:marLeft w:val="0"/>
      <w:marRight w:val="0"/>
      <w:marTop w:val="0"/>
      <w:marBottom w:val="0"/>
      <w:divBdr>
        <w:top w:val="none" w:sz="0" w:space="0" w:color="auto"/>
        <w:left w:val="none" w:sz="0" w:space="0" w:color="auto"/>
        <w:bottom w:val="none" w:sz="0" w:space="0" w:color="auto"/>
        <w:right w:val="none" w:sz="0" w:space="0" w:color="auto"/>
      </w:divBdr>
    </w:div>
    <w:div w:id="1350453091">
      <w:bodyDiv w:val="1"/>
      <w:marLeft w:val="0"/>
      <w:marRight w:val="0"/>
      <w:marTop w:val="0"/>
      <w:marBottom w:val="0"/>
      <w:divBdr>
        <w:top w:val="none" w:sz="0" w:space="0" w:color="auto"/>
        <w:left w:val="none" w:sz="0" w:space="0" w:color="auto"/>
        <w:bottom w:val="none" w:sz="0" w:space="0" w:color="auto"/>
        <w:right w:val="none" w:sz="0" w:space="0" w:color="auto"/>
      </w:divBdr>
    </w:div>
    <w:div w:id="1375275424">
      <w:bodyDiv w:val="1"/>
      <w:marLeft w:val="0"/>
      <w:marRight w:val="0"/>
      <w:marTop w:val="0"/>
      <w:marBottom w:val="0"/>
      <w:divBdr>
        <w:top w:val="none" w:sz="0" w:space="0" w:color="auto"/>
        <w:left w:val="none" w:sz="0" w:space="0" w:color="auto"/>
        <w:bottom w:val="none" w:sz="0" w:space="0" w:color="auto"/>
        <w:right w:val="none" w:sz="0" w:space="0" w:color="auto"/>
      </w:divBdr>
    </w:div>
    <w:div w:id="1390882812">
      <w:bodyDiv w:val="1"/>
      <w:marLeft w:val="0"/>
      <w:marRight w:val="0"/>
      <w:marTop w:val="0"/>
      <w:marBottom w:val="0"/>
      <w:divBdr>
        <w:top w:val="none" w:sz="0" w:space="0" w:color="auto"/>
        <w:left w:val="none" w:sz="0" w:space="0" w:color="auto"/>
        <w:bottom w:val="none" w:sz="0" w:space="0" w:color="auto"/>
        <w:right w:val="none" w:sz="0" w:space="0" w:color="auto"/>
      </w:divBdr>
    </w:div>
    <w:div w:id="1520897982">
      <w:bodyDiv w:val="1"/>
      <w:marLeft w:val="0"/>
      <w:marRight w:val="0"/>
      <w:marTop w:val="0"/>
      <w:marBottom w:val="0"/>
      <w:divBdr>
        <w:top w:val="none" w:sz="0" w:space="0" w:color="auto"/>
        <w:left w:val="none" w:sz="0" w:space="0" w:color="auto"/>
        <w:bottom w:val="none" w:sz="0" w:space="0" w:color="auto"/>
        <w:right w:val="none" w:sz="0" w:space="0" w:color="auto"/>
      </w:divBdr>
    </w:div>
    <w:div w:id="1633097344">
      <w:bodyDiv w:val="1"/>
      <w:marLeft w:val="0"/>
      <w:marRight w:val="0"/>
      <w:marTop w:val="0"/>
      <w:marBottom w:val="0"/>
      <w:divBdr>
        <w:top w:val="none" w:sz="0" w:space="0" w:color="auto"/>
        <w:left w:val="none" w:sz="0" w:space="0" w:color="auto"/>
        <w:bottom w:val="none" w:sz="0" w:space="0" w:color="auto"/>
        <w:right w:val="none" w:sz="0" w:space="0" w:color="auto"/>
      </w:divBdr>
    </w:div>
    <w:div w:id="1694770868">
      <w:bodyDiv w:val="1"/>
      <w:marLeft w:val="0"/>
      <w:marRight w:val="0"/>
      <w:marTop w:val="0"/>
      <w:marBottom w:val="0"/>
      <w:divBdr>
        <w:top w:val="none" w:sz="0" w:space="0" w:color="auto"/>
        <w:left w:val="none" w:sz="0" w:space="0" w:color="auto"/>
        <w:bottom w:val="none" w:sz="0" w:space="0" w:color="auto"/>
        <w:right w:val="none" w:sz="0" w:space="0" w:color="auto"/>
      </w:divBdr>
      <w:divsChild>
        <w:div w:id="1937326579">
          <w:marLeft w:val="0"/>
          <w:marRight w:val="0"/>
          <w:marTop w:val="0"/>
          <w:marBottom w:val="0"/>
          <w:divBdr>
            <w:top w:val="none" w:sz="0" w:space="0" w:color="auto"/>
            <w:left w:val="none" w:sz="0" w:space="0" w:color="auto"/>
            <w:bottom w:val="none" w:sz="0" w:space="0" w:color="auto"/>
            <w:right w:val="none" w:sz="0" w:space="0" w:color="auto"/>
          </w:divBdr>
        </w:div>
        <w:div w:id="638997792">
          <w:marLeft w:val="0"/>
          <w:marRight w:val="0"/>
          <w:marTop w:val="0"/>
          <w:marBottom w:val="0"/>
          <w:divBdr>
            <w:top w:val="none" w:sz="0" w:space="0" w:color="auto"/>
            <w:left w:val="none" w:sz="0" w:space="0" w:color="auto"/>
            <w:bottom w:val="none" w:sz="0" w:space="0" w:color="auto"/>
            <w:right w:val="none" w:sz="0" w:space="0" w:color="auto"/>
          </w:divBdr>
        </w:div>
        <w:div w:id="1049304523">
          <w:marLeft w:val="0"/>
          <w:marRight w:val="0"/>
          <w:marTop w:val="0"/>
          <w:marBottom w:val="0"/>
          <w:divBdr>
            <w:top w:val="none" w:sz="0" w:space="0" w:color="auto"/>
            <w:left w:val="none" w:sz="0" w:space="0" w:color="auto"/>
            <w:bottom w:val="none" w:sz="0" w:space="0" w:color="auto"/>
            <w:right w:val="none" w:sz="0" w:space="0" w:color="auto"/>
          </w:divBdr>
        </w:div>
        <w:div w:id="219480217">
          <w:marLeft w:val="0"/>
          <w:marRight w:val="0"/>
          <w:marTop w:val="0"/>
          <w:marBottom w:val="0"/>
          <w:divBdr>
            <w:top w:val="none" w:sz="0" w:space="0" w:color="auto"/>
            <w:left w:val="none" w:sz="0" w:space="0" w:color="auto"/>
            <w:bottom w:val="none" w:sz="0" w:space="0" w:color="auto"/>
            <w:right w:val="none" w:sz="0" w:space="0" w:color="auto"/>
          </w:divBdr>
        </w:div>
        <w:div w:id="1885824074">
          <w:marLeft w:val="0"/>
          <w:marRight w:val="0"/>
          <w:marTop w:val="0"/>
          <w:marBottom w:val="0"/>
          <w:divBdr>
            <w:top w:val="none" w:sz="0" w:space="0" w:color="auto"/>
            <w:left w:val="none" w:sz="0" w:space="0" w:color="auto"/>
            <w:bottom w:val="none" w:sz="0" w:space="0" w:color="auto"/>
            <w:right w:val="none" w:sz="0" w:space="0" w:color="auto"/>
          </w:divBdr>
        </w:div>
        <w:div w:id="312101512">
          <w:marLeft w:val="0"/>
          <w:marRight w:val="0"/>
          <w:marTop w:val="0"/>
          <w:marBottom w:val="0"/>
          <w:divBdr>
            <w:top w:val="none" w:sz="0" w:space="0" w:color="auto"/>
            <w:left w:val="none" w:sz="0" w:space="0" w:color="auto"/>
            <w:bottom w:val="none" w:sz="0" w:space="0" w:color="auto"/>
            <w:right w:val="none" w:sz="0" w:space="0" w:color="auto"/>
          </w:divBdr>
        </w:div>
      </w:divsChild>
    </w:div>
    <w:div w:id="1802069136">
      <w:bodyDiv w:val="1"/>
      <w:marLeft w:val="0"/>
      <w:marRight w:val="0"/>
      <w:marTop w:val="0"/>
      <w:marBottom w:val="0"/>
      <w:divBdr>
        <w:top w:val="none" w:sz="0" w:space="0" w:color="auto"/>
        <w:left w:val="none" w:sz="0" w:space="0" w:color="auto"/>
        <w:bottom w:val="none" w:sz="0" w:space="0" w:color="auto"/>
        <w:right w:val="none" w:sz="0" w:space="0" w:color="auto"/>
      </w:divBdr>
    </w:div>
    <w:div w:id="2014530010">
      <w:bodyDiv w:val="1"/>
      <w:marLeft w:val="0"/>
      <w:marRight w:val="0"/>
      <w:marTop w:val="0"/>
      <w:marBottom w:val="0"/>
      <w:divBdr>
        <w:top w:val="none" w:sz="0" w:space="0" w:color="auto"/>
        <w:left w:val="none" w:sz="0" w:space="0" w:color="auto"/>
        <w:bottom w:val="none" w:sz="0" w:space="0" w:color="auto"/>
        <w:right w:val="none" w:sz="0" w:space="0" w:color="auto"/>
      </w:divBdr>
    </w:div>
    <w:div w:id="2066907031">
      <w:bodyDiv w:val="1"/>
      <w:marLeft w:val="0"/>
      <w:marRight w:val="0"/>
      <w:marTop w:val="0"/>
      <w:marBottom w:val="0"/>
      <w:divBdr>
        <w:top w:val="none" w:sz="0" w:space="0" w:color="auto"/>
        <w:left w:val="none" w:sz="0" w:space="0" w:color="auto"/>
        <w:bottom w:val="none" w:sz="0" w:space="0" w:color="auto"/>
        <w:right w:val="none" w:sz="0" w:space="0" w:color="auto"/>
      </w:divBdr>
      <w:divsChild>
        <w:div w:id="101347229">
          <w:marLeft w:val="0"/>
          <w:marRight w:val="0"/>
          <w:marTop w:val="0"/>
          <w:marBottom w:val="0"/>
          <w:divBdr>
            <w:top w:val="none" w:sz="0" w:space="0" w:color="auto"/>
            <w:left w:val="none" w:sz="0" w:space="0" w:color="auto"/>
            <w:bottom w:val="none" w:sz="0" w:space="0" w:color="auto"/>
            <w:right w:val="none" w:sz="0" w:space="0" w:color="auto"/>
          </w:divBdr>
          <w:divsChild>
            <w:div w:id="801921424">
              <w:marLeft w:val="0"/>
              <w:marRight w:val="0"/>
              <w:marTop w:val="0"/>
              <w:marBottom w:val="0"/>
              <w:divBdr>
                <w:top w:val="none" w:sz="0" w:space="0" w:color="auto"/>
                <w:left w:val="none" w:sz="0" w:space="0" w:color="auto"/>
                <w:bottom w:val="none" w:sz="0" w:space="0" w:color="auto"/>
                <w:right w:val="none" w:sz="0" w:space="0" w:color="auto"/>
              </w:divBdr>
              <w:divsChild>
                <w:div w:id="1434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tiff"/><Relationship Id="rId18" Type="http://schemas.openxmlformats.org/officeDocument/2006/relationships/image" Target="media/image10.(null)"/><Relationship Id="rId3" Type="http://schemas.openxmlformats.org/officeDocument/2006/relationships/styles" Target="styles.xml"/><Relationship Id="rId21"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null)"/><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FE756FC-85AD-334C-9529-657D1EC3C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39</Pages>
  <Words>28572</Words>
  <Characters>162863</Characters>
  <Application>Microsoft Office Word</Application>
  <DocSecurity>0</DocSecurity>
  <Lines>1357</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Stephen Scherrer</cp:lastModifiedBy>
  <cp:revision>4</cp:revision>
  <cp:lastPrinted>2017-11-17T18:44:00Z</cp:lastPrinted>
  <dcterms:created xsi:type="dcterms:W3CDTF">2019-06-13T01:48:00Z</dcterms:created>
  <dcterms:modified xsi:type="dcterms:W3CDTF">2019-06-14T19:55:00Z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id="http://www.zotero.org/styles/apa"/&gt;&lt;format class="1"/&gt;&lt;/info&gt;PAPERS2_INFO_END</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http://www.zotero.org/styles/american-sociological-association</vt:lpwstr>
  </property>
  <property fmtid="{D5CDD505-2E9C-101B-9397-08002B2CF9AE}" pid="6" name="Mendeley Recent Style Name 1_1">
    <vt:lpwstr>American Sociological Association</vt:lpwstr>
  </property>
  <property fmtid="{D5CDD505-2E9C-101B-9397-08002B2CF9AE}" pid="7" name="Mendeley Recent Style Id 2_1">
    <vt:lpwstr>http://www.zotero.org/styles/canadian-journal-of-fisheries-and-aquatic-sciences</vt:lpwstr>
  </property>
  <property fmtid="{D5CDD505-2E9C-101B-9397-08002B2CF9AE}" pid="8" name="Mendeley Recent Style Name 2_1">
    <vt:lpwstr>Canadian Journal of Fisheries and Aquatic Sciences</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http://www.zotero.org/styles/fishery-bulletin</vt:lpwstr>
  </property>
  <property fmtid="{D5CDD505-2E9C-101B-9397-08002B2CF9AE}" pid="12" name="Mendeley Recent Style Name 4_1">
    <vt:lpwstr>Fishery Bulletin</vt:lpwstr>
  </property>
  <property fmtid="{D5CDD505-2E9C-101B-9397-08002B2CF9AE}" pid="13" name="Mendeley Recent Style Id 5_1">
    <vt:lpwstr>http://www.zotero.org/styles/harvard1</vt:lpwstr>
  </property>
  <property fmtid="{D5CDD505-2E9C-101B-9397-08002B2CF9AE}" pid="14" name="Mendeley Recent Style Name 5_1">
    <vt:lpwstr>Harvard reference format 1 (deprecated)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http://www.zotero.org/styles/nature</vt:lpwstr>
  </property>
  <property fmtid="{D5CDD505-2E9C-101B-9397-08002B2CF9AE}" pid="20" name="Mendeley Recent Style Name 8_1">
    <vt:lpwstr>Nature</vt:lpwstr>
  </property>
  <property fmtid="{D5CDD505-2E9C-101B-9397-08002B2CF9AE}" pid="21" name="Mendeley Recent Style Id 9_1">
    <vt:lpwstr>http://www.zotero.org/styles/peerj</vt:lpwstr>
  </property>
  <property fmtid="{D5CDD505-2E9C-101B-9397-08002B2CF9AE}" pid="22" name="Mendeley Recent Style Name 9_1">
    <vt:lpwstr>PeerJ</vt:lpwstr>
  </property>
  <property fmtid="{D5CDD505-2E9C-101B-9397-08002B2CF9AE}" pid="23" name="Mendeley Document_1">
    <vt:lpwstr>True</vt:lpwstr>
  </property>
  <property fmtid="{D5CDD505-2E9C-101B-9397-08002B2CF9AE}" pid="24" name="Mendeley Unique User Id_1">
    <vt:lpwstr>46366e82-79d0-3c06-a6d7-282bb408a2ed</vt:lpwstr>
  </property>
  <property fmtid="{D5CDD505-2E9C-101B-9397-08002B2CF9AE}" pid="25" name="Mendeley Citation Style_1">
    <vt:lpwstr>http://www.zotero.org/styles/canadian-journal-of-fisheries-and-aquatic-sciences</vt:lpwstr>
  </property>
</Properties>
</file>