
<file path=[Content_Types].xml><?xml version="1.0" encoding="utf-8"?>
<Types xmlns="http://schemas.openxmlformats.org/package/2006/content-types">
  <Default Extension="(null)" ContentType="image/x-emf"/>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5C417" w14:textId="77777777" w:rsidR="008C372D" w:rsidRDefault="008C372D" w:rsidP="008C372D">
      <w:pPr>
        <w:outlineLvl w:val="0"/>
        <w:rPr>
          <w:rFonts w:ascii="Times New Roman" w:hAnsi="Times New Roman" w:cs="Times New Roman"/>
          <w:b/>
          <w:i/>
          <w:sz w:val="24"/>
          <w:szCs w:val="24"/>
        </w:rPr>
      </w:pPr>
      <w:bookmarkStart w:id="0" w:name="_GoBack"/>
      <w:bookmarkEnd w:id="0"/>
      <w:r w:rsidRPr="00046C8F">
        <w:rPr>
          <w:rFonts w:ascii="Times New Roman" w:hAnsi="Times New Roman" w:cs="Times New Roman"/>
          <w:b/>
          <w:i/>
          <w:sz w:val="24"/>
          <w:szCs w:val="24"/>
        </w:rPr>
        <w:t xml:space="preserve">Revised growth estimates for Pristipomoides filamentosus in the Hawaiian Islands using mark-recapture </w:t>
      </w:r>
      <w:r>
        <w:rPr>
          <w:rFonts w:ascii="Times New Roman" w:hAnsi="Times New Roman" w:cs="Times New Roman"/>
          <w:b/>
          <w:i/>
          <w:sz w:val="24"/>
          <w:szCs w:val="24"/>
        </w:rPr>
        <w:t>studies, Bayesian analysis, and</w:t>
      </w:r>
      <w:r w:rsidRPr="00046C8F">
        <w:rPr>
          <w:rFonts w:ascii="Times New Roman" w:hAnsi="Times New Roman" w:cs="Times New Roman"/>
          <w:b/>
          <w:i/>
          <w:sz w:val="24"/>
          <w:szCs w:val="24"/>
        </w:rPr>
        <w:t xml:space="preserve"> integrative data approaches</w:t>
      </w:r>
    </w:p>
    <w:p w14:paraId="49F07A6D" w14:textId="77777777" w:rsidR="008C372D" w:rsidRPr="00046C8F" w:rsidRDefault="008C372D" w:rsidP="008C372D">
      <w:pPr>
        <w:outlineLvl w:val="0"/>
        <w:rPr>
          <w:rFonts w:ascii="Times New Roman" w:hAnsi="Times New Roman" w:cs="Times New Roman"/>
          <w:b/>
          <w:i/>
          <w:sz w:val="24"/>
          <w:szCs w:val="24"/>
        </w:rPr>
      </w:pPr>
    </w:p>
    <w:p w14:paraId="299579C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 Stephen R.</w:t>
      </w: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w:t>
      </w:r>
    </w:p>
    <w:p w14:paraId="666E448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Kobayashi, Donald R.</w:t>
      </w:r>
      <w:r w:rsidRPr="00046C8F">
        <w:rPr>
          <w:rFonts w:ascii="Times New Roman" w:hAnsi="Times New Roman" w:cs="Times New Roman"/>
          <w:sz w:val="24"/>
          <w:szCs w:val="24"/>
          <w:vertAlign w:val="superscript"/>
        </w:rPr>
        <w:t>2</w:t>
      </w:r>
    </w:p>
    <w:p w14:paraId="2F48ACF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Weng, Kevin C.</w:t>
      </w:r>
      <w:r w:rsidRPr="00046C8F">
        <w:rPr>
          <w:rFonts w:ascii="Times New Roman" w:hAnsi="Times New Roman" w:cs="Times New Roman"/>
          <w:sz w:val="24"/>
          <w:szCs w:val="24"/>
          <w:vertAlign w:val="superscript"/>
        </w:rPr>
        <w:t>3</w:t>
      </w:r>
    </w:p>
    <w:p w14:paraId="12204E1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Okamoto, Henry Y.</w:t>
      </w:r>
      <w:r w:rsidRPr="00046C8F">
        <w:rPr>
          <w:rFonts w:ascii="Times New Roman" w:hAnsi="Times New Roman" w:cs="Times New Roman"/>
          <w:sz w:val="24"/>
          <w:szCs w:val="24"/>
          <w:vertAlign w:val="superscript"/>
        </w:rPr>
        <w:t>4</w:t>
      </w:r>
    </w:p>
    <w:p w14:paraId="7C613B7F"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Oishi, Francis G.</w:t>
      </w:r>
      <w:r w:rsidRPr="00046C8F">
        <w:rPr>
          <w:rFonts w:ascii="Times New Roman" w:hAnsi="Times New Roman" w:cs="Times New Roman"/>
          <w:sz w:val="24"/>
          <w:szCs w:val="24"/>
          <w:vertAlign w:val="superscript"/>
        </w:rPr>
        <w:t>4</w:t>
      </w:r>
    </w:p>
    <w:p w14:paraId="3934613C"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Franklin, Erik C.</w:t>
      </w:r>
      <w:r w:rsidRPr="00046C8F">
        <w:rPr>
          <w:rFonts w:ascii="Times New Roman" w:hAnsi="Times New Roman" w:cs="Times New Roman"/>
          <w:sz w:val="24"/>
          <w:szCs w:val="24"/>
          <w:vertAlign w:val="superscript"/>
        </w:rPr>
        <w:t>5</w:t>
      </w:r>
    </w:p>
    <w:p w14:paraId="29831C6E" w14:textId="77777777" w:rsidR="008C372D" w:rsidRPr="00046C8F" w:rsidRDefault="008C372D" w:rsidP="008C372D">
      <w:pPr>
        <w:rPr>
          <w:rFonts w:ascii="Times New Roman" w:hAnsi="Times New Roman" w:cs="Times New Roman"/>
          <w:sz w:val="24"/>
          <w:szCs w:val="24"/>
        </w:rPr>
      </w:pPr>
    </w:p>
    <w:p w14:paraId="25E675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University of Hawaii</w:t>
      </w:r>
    </w:p>
    <w:p w14:paraId="15341C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Oceanography Department</w:t>
      </w:r>
    </w:p>
    <w:p w14:paraId="0B358FE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1000 Pope Rd</w:t>
      </w:r>
    </w:p>
    <w:p w14:paraId="20DD3B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96822</w:t>
      </w:r>
    </w:p>
    <w:p w14:paraId="6232F22D"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scherrer@hawaii.edu</w:t>
      </w:r>
    </w:p>
    <w:p w14:paraId="57818C3A" w14:textId="77777777" w:rsidR="008C372D" w:rsidRPr="00046C8F" w:rsidRDefault="008C372D" w:rsidP="008C372D">
      <w:pPr>
        <w:rPr>
          <w:rFonts w:ascii="Times New Roman" w:hAnsi="Times New Roman" w:cs="Times New Roman"/>
          <w:sz w:val="24"/>
          <w:szCs w:val="24"/>
        </w:rPr>
      </w:pPr>
    </w:p>
    <w:p w14:paraId="1FED6BC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2</w:t>
      </w:r>
      <w:r w:rsidRPr="00046C8F">
        <w:rPr>
          <w:rFonts w:ascii="Times New Roman" w:hAnsi="Times New Roman" w:cs="Times New Roman"/>
          <w:sz w:val="24"/>
          <w:szCs w:val="24"/>
        </w:rPr>
        <w:t>National Marine Fisheries Service</w:t>
      </w:r>
    </w:p>
    <w:p w14:paraId="724CA1E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Pacific Islands Fisheries Science Center</w:t>
      </w:r>
    </w:p>
    <w:p w14:paraId="00EC41B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1845 Wasp Blvd</w:t>
      </w:r>
    </w:p>
    <w:p w14:paraId="02A1A3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96818</w:t>
      </w:r>
    </w:p>
    <w:p w14:paraId="0E0980A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donald.kobayashi@noaa.gov</w:t>
      </w:r>
    </w:p>
    <w:p w14:paraId="1D9932EA" w14:textId="77777777" w:rsidR="008C372D" w:rsidRPr="00046C8F" w:rsidRDefault="008C372D" w:rsidP="008C372D">
      <w:pPr>
        <w:rPr>
          <w:rFonts w:ascii="Times New Roman" w:hAnsi="Times New Roman" w:cs="Times New Roman"/>
          <w:sz w:val="24"/>
          <w:szCs w:val="24"/>
        </w:rPr>
      </w:pPr>
    </w:p>
    <w:p w14:paraId="1942F49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3</w:t>
      </w:r>
      <w:r w:rsidRPr="00046C8F">
        <w:rPr>
          <w:rFonts w:ascii="Times New Roman" w:hAnsi="Times New Roman" w:cs="Times New Roman"/>
          <w:sz w:val="24"/>
          <w:szCs w:val="24"/>
        </w:rPr>
        <w:t>Virginia Institute of Marine Science</w:t>
      </w:r>
    </w:p>
    <w:p w14:paraId="38AE222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College of William and Marry</w:t>
      </w:r>
    </w:p>
    <w:p w14:paraId="0B620E5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i/>
          <w:iCs/>
          <w:sz w:val="24"/>
          <w:szCs w:val="24"/>
        </w:rPr>
        <w:t xml:space="preserve">1375 </w:t>
      </w:r>
      <w:proofErr w:type="spellStart"/>
      <w:r w:rsidRPr="00046C8F">
        <w:rPr>
          <w:rFonts w:ascii="Times New Roman" w:hAnsi="Times New Roman" w:cs="Times New Roman"/>
          <w:i/>
          <w:iCs/>
          <w:sz w:val="24"/>
          <w:szCs w:val="24"/>
        </w:rPr>
        <w:t>Greate</w:t>
      </w:r>
      <w:proofErr w:type="spellEnd"/>
      <w:r w:rsidRPr="00046C8F">
        <w:rPr>
          <w:rFonts w:ascii="Times New Roman" w:hAnsi="Times New Roman" w:cs="Times New Roman"/>
          <w:i/>
          <w:iCs/>
          <w:sz w:val="24"/>
          <w:szCs w:val="24"/>
        </w:rPr>
        <w:t xml:space="preserve"> Road</w:t>
      </w:r>
    </w:p>
    <w:p w14:paraId="4BCC4C9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Gloucester Point, Virginia 23062</w:t>
      </w:r>
    </w:p>
    <w:p w14:paraId="77A2E6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kevinweng@vims.edu</w:t>
      </w:r>
    </w:p>
    <w:p w14:paraId="3F6F4F9F" w14:textId="77777777" w:rsidR="008C372D" w:rsidRPr="00046C8F" w:rsidRDefault="008C372D" w:rsidP="008C372D">
      <w:pPr>
        <w:rPr>
          <w:rFonts w:ascii="Times New Roman" w:hAnsi="Times New Roman" w:cs="Times New Roman"/>
          <w:sz w:val="24"/>
          <w:szCs w:val="24"/>
        </w:rPr>
      </w:pPr>
    </w:p>
    <w:p w14:paraId="2C4E6732"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4</w:t>
      </w:r>
      <w:r w:rsidRPr="00046C8F">
        <w:rPr>
          <w:rFonts w:ascii="Times New Roman" w:hAnsi="Times New Roman" w:cs="Times New Roman"/>
          <w:sz w:val="24"/>
          <w:szCs w:val="24"/>
        </w:rPr>
        <w:t>Division of Aquatic Resources</w:t>
      </w:r>
    </w:p>
    <w:p w14:paraId="56D9BA3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State of Hawaii Department of Land and Natural Resources</w:t>
      </w:r>
    </w:p>
    <w:p w14:paraId="79CA7E2A"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1151 Punchbowl Street, Room 330</w:t>
      </w:r>
    </w:p>
    <w:p w14:paraId="6857007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96813</w:t>
      </w:r>
    </w:p>
    <w:p w14:paraId="6CB92AE5" w14:textId="77777777" w:rsidR="008C372D" w:rsidRPr="00046C8F" w:rsidRDefault="008C372D" w:rsidP="008C372D">
      <w:pPr>
        <w:rPr>
          <w:rFonts w:ascii="Times New Roman" w:hAnsi="Times New Roman" w:cs="Times New Roman"/>
          <w:sz w:val="24"/>
          <w:szCs w:val="24"/>
        </w:rPr>
      </w:pPr>
    </w:p>
    <w:p w14:paraId="16AF7B58" w14:textId="77777777" w:rsidR="008C372D"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5</w:t>
      </w:r>
      <w:r w:rsidRPr="00046C8F">
        <w:rPr>
          <w:rFonts w:ascii="Times New Roman" w:hAnsi="Times New Roman" w:cs="Times New Roman"/>
          <w:sz w:val="24"/>
          <w:szCs w:val="24"/>
        </w:rPr>
        <w:t>University of Hawaii</w:t>
      </w:r>
    </w:p>
    <w:p w14:paraId="651BA506" w14:textId="77777777" w:rsidR="008C372D" w:rsidRPr="00046C8F" w:rsidRDefault="008C372D" w:rsidP="008C372D">
      <w:pPr>
        <w:rPr>
          <w:rFonts w:ascii="Times New Roman" w:hAnsi="Times New Roman" w:cs="Times New Roman"/>
          <w:sz w:val="24"/>
          <w:szCs w:val="24"/>
        </w:rPr>
      </w:pPr>
      <w:r>
        <w:rPr>
          <w:rFonts w:ascii="Times New Roman" w:hAnsi="Times New Roman" w:cs="Times New Roman"/>
          <w:sz w:val="24"/>
          <w:szCs w:val="24"/>
        </w:rPr>
        <w:t>School of Ocean and Earth Science and Technology</w:t>
      </w:r>
    </w:p>
    <w:p w14:paraId="7096D10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Hawaii Institute of Marine Biology</w:t>
      </w:r>
    </w:p>
    <w:p w14:paraId="64DD4744"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4</w:t>
      </w:r>
      <w:r>
        <w:rPr>
          <w:rFonts w:ascii="Times New Roman" w:hAnsi="Times New Roman" w:cs="Times New Roman"/>
          <w:sz w:val="24"/>
          <w:szCs w:val="24"/>
        </w:rPr>
        <w:t>6</w:t>
      </w:r>
      <w:r w:rsidRPr="00046C8F">
        <w:rPr>
          <w:rFonts w:ascii="Times New Roman" w:hAnsi="Times New Roman" w:cs="Times New Roman"/>
          <w:sz w:val="24"/>
          <w:szCs w:val="24"/>
        </w:rPr>
        <w:t xml:space="preserve">-007 </w:t>
      </w:r>
      <w:proofErr w:type="spellStart"/>
      <w:r w:rsidRPr="00046C8F">
        <w:rPr>
          <w:rFonts w:ascii="Times New Roman" w:hAnsi="Times New Roman" w:cs="Times New Roman"/>
          <w:sz w:val="24"/>
          <w:szCs w:val="24"/>
        </w:rPr>
        <w:t>Lilipuna</w:t>
      </w:r>
      <w:proofErr w:type="spellEnd"/>
      <w:r w:rsidRPr="00046C8F">
        <w:rPr>
          <w:rFonts w:ascii="Times New Roman" w:hAnsi="Times New Roman" w:cs="Times New Roman"/>
          <w:sz w:val="24"/>
          <w:szCs w:val="24"/>
        </w:rPr>
        <w:t xml:space="preserve"> Rd</w:t>
      </w:r>
    </w:p>
    <w:p w14:paraId="1803DA31"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Kaneohe, Hawaii 96744</w:t>
      </w:r>
    </w:p>
    <w:p w14:paraId="66D63F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erik.franklin@hawaii.edu</w:t>
      </w:r>
    </w:p>
    <w:p w14:paraId="44417B3B" w14:textId="77777777" w:rsidR="008C372D" w:rsidRPr="00046C8F" w:rsidRDefault="008C372D" w:rsidP="008C372D">
      <w:pPr>
        <w:spacing w:line="480" w:lineRule="auto"/>
        <w:rPr>
          <w:rFonts w:ascii="Times New Roman" w:hAnsi="Times New Roman" w:cs="Times New Roman"/>
          <w:sz w:val="24"/>
          <w:szCs w:val="24"/>
        </w:rPr>
      </w:pPr>
    </w:p>
    <w:p w14:paraId="1F216BE4"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Corresponding Author</w:t>
      </w:r>
      <w:r w:rsidRPr="00046C8F">
        <w:rPr>
          <w:rFonts w:ascii="Times New Roman" w:hAnsi="Times New Roman" w:cs="Times New Roman"/>
          <w:sz w:val="24"/>
          <w:szCs w:val="24"/>
        </w:rPr>
        <w:br w:type="page"/>
      </w:r>
    </w:p>
    <w:p w14:paraId="6034BB0E"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b/>
          <w:i/>
          <w:sz w:val="24"/>
          <w:szCs w:val="24"/>
        </w:rPr>
        <w:lastRenderedPageBreak/>
        <w:t>Abstract (175 Words Max)</w:t>
      </w:r>
    </w:p>
    <w:p w14:paraId="61F8EEE3" w14:textId="6ABA777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is an economically and culturally important species of deep-water snapper in the Hawaiian archipelago. From 1989 to 1993, the State of Hawaii </w:t>
      </w:r>
      <w:r w:rsidR="00CD35B6">
        <w:rPr>
          <w:rFonts w:ascii="Times New Roman" w:hAnsi="Times New Roman" w:cs="Times New Roman"/>
          <w:sz w:val="24"/>
          <w:szCs w:val="24"/>
        </w:rPr>
        <w:t>initiated</w:t>
      </w:r>
      <w:r w:rsidR="00CD35B6"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a </w:t>
      </w:r>
      <w:r>
        <w:rPr>
          <w:rFonts w:ascii="Times New Roman" w:hAnsi="Times New Roman" w:cs="Times New Roman"/>
          <w:sz w:val="24"/>
          <w:szCs w:val="24"/>
        </w:rPr>
        <w:t xml:space="preserve">fisher participation </w:t>
      </w:r>
      <w:r w:rsidRPr="00046C8F">
        <w:rPr>
          <w:rFonts w:ascii="Times New Roman" w:hAnsi="Times New Roman" w:cs="Times New Roman"/>
          <w:sz w:val="24"/>
          <w:szCs w:val="24"/>
        </w:rPr>
        <w:t>mark</w:t>
      </w:r>
      <w:r>
        <w:rPr>
          <w:rFonts w:ascii="Times New Roman" w:hAnsi="Times New Roman" w:cs="Times New Roman"/>
          <w:sz w:val="24"/>
          <w:szCs w:val="24"/>
        </w:rPr>
        <w:t>-</w:t>
      </w:r>
      <w:r w:rsidRPr="00046C8F">
        <w:rPr>
          <w:rFonts w:ascii="Times New Roman" w:hAnsi="Times New Roman" w:cs="Times New Roman"/>
          <w:sz w:val="24"/>
          <w:szCs w:val="24"/>
        </w:rPr>
        <w:t xml:space="preserve">recapture study to quantify growth and other life history parameters for the species. Over a span of approximately 10 years, </w:t>
      </w:r>
      <w:r>
        <w:rPr>
          <w:rFonts w:ascii="Times New Roman" w:hAnsi="Times New Roman" w:cs="Times New Roman"/>
          <w:sz w:val="24"/>
          <w:szCs w:val="24"/>
        </w:rPr>
        <w:t>10.</w:t>
      </w:r>
      <w:r w:rsidR="00CD2C6B">
        <w:rPr>
          <w:rFonts w:ascii="Times New Roman" w:hAnsi="Times New Roman" w:cs="Times New Roman"/>
          <w:sz w:val="24"/>
          <w:szCs w:val="24"/>
        </w:rPr>
        <w:t>5</w:t>
      </w:r>
      <w:r>
        <w:rPr>
          <w:rFonts w:ascii="Times New Roman" w:hAnsi="Times New Roman" w:cs="Times New Roman"/>
          <w:sz w:val="24"/>
          <w:szCs w:val="24"/>
        </w:rPr>
        <w:t>% of 4,179 tagged</w:t>
      </w:r>
      <w:r w:rsidRPr="00046C8F">
        <w:rPr>
          <w:rFonts w:ascii="Times New Roman" w:hAnsi="Times New Roman" w:cs="Times New Roman"/>
          <w:sz w:val="24"/>
          <w:szCs w:val="24"/>
        </w:rPr>
        <w:t xml:space="preserve"> fish were recaptured. </w:t>
      </w:r>
      <w:r>
        <w:rPr>
          <w:rFonts w:ascii="Times New Roman" w:hAnsi="Times New Roman" w:cs="Times New Roman"/>
          <w:sz w:val="24"/>
          <w:szCs w:val="24"/>
        </w:rPr>
        <w:t xml:space="preserve">We compared </w:t>
      </w:r>
      <w:r w:rsidRPr="00046C8F">
        <w:rPr>
          <w:rFonts w:ascii="Times New Roman" w:hAnsi="Times New Roman" w:cs="Times New Roman"/>
          <w:sz w:val="24"/>
          <w:szCs w:val="24"/>
        </w:rPr>
        <w:t>Bayesian and maximum likelihood approaches</w:t>
      </w:r>
      <w:r>
        <w:rPr>
          <w:rFonts w:ascii="Times New Roman" w:hAnsi="Times New Roman" w:cs="Times New Roman"/>
          <w:sz w:val="24"/>
          <w:szCs w:val="24"/>
        </w:rPr>
        <w:t xml:space="preserve"> to estimate </w:t>
      </w:r>
      <w:r w:rsidRPr="00046C8F">
        <w:rPr>
          <w:rFonts w:ascii="Times New Roman" w:hAnsi="Times New Roman" w:cs="Times New Roman"/>
          <w:sz w:val="24"/>
          <w:szCs w:val="24"/>
        </w:rPr>
        <w:t>von Bertalanffy growth parameters</w:t>
      </w:r>
      <w:r>
        <w:rPr>
          <w:rFonts w:ascii="Times New Roman" w:hAnsi="Times New Roman" w:cs="Times New Roman"/>
          <w:sz w:val="24"/>
          <w:szCs w:val="24"/>
        </w:rPr>
        <w:t xml:space="preserve"> </w:t>
      </w:r>
      <w:r w:rsidRPr="00046C8F">
        <w:rPr>
          <w:rFonts w:ascii="Times New Roman" w:hAnsi="Times New Roman" w:cs="Times New Roman"/>
          <w:sz w:val="24"/>
          <w:szCs w:val="24"/>
        </w:rPr>
        <w:t>from</w:t>
      </w:r>
      <w:r>
        <w:rPr>
          <w:rFonts w:ascii="Times New Roman" w:hAnsi="Times New Roman" w:cs="Times New Roman"/>
          <w:sz w:val="24"/>
          <w:szCs w:val="24"/>
        </w:rPr>
        <w:t xml:space="preserve"> the</w:t>
      </w:r>
      <w:r w:rsidRPr="00046C8F">
        <w:rPr>
          <w:rFonts w:ascii="Times New Roman" w:hAnsi="Times New Roman" w:cs="Times New Roman"/>
          <w:sz w:val="24"/>
          <w:szCs w:val="24"/>
        </w:rPr>
        <w:t xml:space="preserve"> tagging data. Direct aging and length frequency data previously used in other published regional growth studies were incorporated to produce integrated estimates of growth. </w:t>
      </w:r>
      <w:r>
        <w:rPr>
          <w:rFonts w:ascii="Times New Roman" w:hAnsi="Times New Roman" w:cs="Times New Roman"/>
          <w:sz w:val="24"/>
          <w:szCs w:val="24"/>
        </w:rPr>
        <w:t>Results from our preferred integrated model</w:t>
      </w:r>
      <w:r w:rsidRPr="00046C8F">
        <w:rPr>
          <w:rFonts w:ascii="Times New Roman" w:hAnsi="Times New Roman" w:cs="Times New Roman"/>
          <w:sz w:val="24"/>
          <w:szCs w:val="24"/>
        </w:rPr>
        <w:t xml:space="preserve"> reconcile 30+ years of </w:t>
      </w:r>
      <w:r>
        <w:rPr>
          <w:rFonts w:ascii="Times New Roman" w:hAnsi="Times New Roman" w:cs="Times New Roman"/>
          <w:sz w:val="24"/>
          <w:szCs w:val="24"/>
        </w:rPr>
        <w:t>effort from various methods</w:t>
      </w:r>
      <w:r w:rsidRPr="00046C8F">
        <w:rPr>
          <w:rFonts w:ascii="Times New Roman" w:hAnsi="Times New Roman" w:cs="Times New Roman"/>
          <w:sz w:val="24"/>
          <w:szCs w:val="24"/>
        </w:rPr>
        <w:t xml:space="preserve"> </w:t>
      </w:r>
      <w:r>
        <w:rPr>
          <w:rFonts w:ascii="Times New Roman" w:hAnsi="Times New Roman" w:cs="Times New Roman"/>
          <w:sz w:val="24"/>
          <w:szCs w:val="24"/>
        </w:rPr>
        <w:t>to estimate growth parameters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 67</w:t>
      </w:r>
      <w:r w:rsidR="00DD2254">
        <w:rPr>
          <w:rFonts w:ascii="Times New Roman" w:hAnsi="Times New Roman" w:cs="Times New Roman"/>
          <w:sz w:val="24"/>
          <w:szCs w:val="24"/>
        </w:rPr>
        <w:t>.6</w:t>
      </w:r>
      <w:r>
        <w:rPr>
          <w:rFonts w:ascii="Times New Roman" w:hAnsi="Times New Roman" w:cs="Times New Roman"/>
          <w:sz w:val="24"/>
          <w:szCs w:val="24"/>
        </w:rPr>
        <w:t xml:space="preserve"> cm FL and K = 0.2</w:t>
      </w:r>
      <w:r w:rsidR="00DD2254">
        <w:rPr>
          <w:rFonts w:ascii="Times New Roman" w:hAnsi="Times New Roman" w:cs="Times New Roman"/>
          <w:sz w:val="24"/>
          <w:szCs w:val="24"/>
        </w:rPr>
        <w:t>2</w:t>
      </w:r>
      <w:r>
        <w:rPr>
          <w:rFonts w:ascii="Times New Roman" w:hAnsi="Times New Roman" w:cs="Times New Roman"/>
          <w:sz w:val="24"/>
          <w:szCs w:val="24"/>
        </w:rPr>
        <w:t xml:space="preserve">) and demonstrate </w:t>
      </w:r>
      <w:r w:rsidRPr="00046C8F">
        <w:rPr>
          <w:rFonts w:ascii="Times New Roman" w:hAnsi="Times New Roman" w:cs="Times New Roman"/>
          <w:sz w:val="24"/>
          <w:szCs w:val="24"/>
        </w:rPr>
        <w:t xml:space="preserve">the </w:t>
      </w:r>
      <w:r>
        <w:rPr>
          <w:rFonts w:ascii="Times New Roman" w:hAnsi="Times New Roman" w:cs="Times New Roman"/>
          <w:sz w:val="24"/>
          <w:szCs w:val="24"/>
        </w:rPr>
        <w:t>importance</w:t>
      </w:r>
      <w:r w:rsidRPr="00046C8F">
        <w:rPr>
          <w:rFonts w:ascii="Times New Roman" w:hAnsi="Times New Roman" w:cs="Times New Roman"/>
          <w:sz w:val="24"/>
          <w:szCs w:val="24"/>
        </w:rPr>
        <w:t xml:space="preserve"> of individual variability in </w:t>
      </w:r>
      <w:r w:rsidRPr="00046C8F">
        <w:rPr>
          <w:rFonts w:ascii="Times New Roman" w:hAnsi="Times New Roman" w:cs="Times New Roman"/>
          <w:i/>
          <w:sz w:val="24"/>
          <w:szCs w:val="24"/>
        </w:rPr>
        <w:t xml:space="preserve">P. filamentosus </w:t>
      </w:r>
      <w:r w:rsidRPr="00046C8F">
        <w:rPr>
          <w:rFonts w:ascii="Times New Roman" w:hAnsi="Times New Roman" w:cs="Times New Roman"/>
          <w:sz w:val="24"/>
          <w:szCs w:val="24"/>
        </w:rPr>
        <w:t xml:space="preserve">due primarily to the asymptotic length parameter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These results have management implications as growth is often an input for </w:t>
      </w:r>
      <w:r>
        <w:rPr>
          <w:rFonts w:ascii="Times New Roman" w:hAnsi="Times New Roman" w:cs="Times New Roman"/>
          <w:sz w:val="24"/>
          <w:szCs w:val="24"/>
        </w:rPr>
        <w:t xml:space="preserve">age-based </w:t>
      </w:r>
      <w:r w:rsidRPr="00046C8F">
        <w:rPr>
          <w:rFonts w:ascii="Times New Roman" w:hAnsi="Times New Roman" w:cs="Times New Roman"/>
          <w:sz w:val="24"/>
          <w:szCs w:val="24"/>
        </w:rPr>
        <w:t>stock assessment models and used as a proxy for other life history traits.</w:t>
      </w:r>
    </w:p>
    <w:p w14:paraId="25F15C66" w14:textId="77777777" w:rsidR="008C372D" w:rsidRPr="00046C8F" w:rsidRDefault="008C372D" w:rsidP="008C372D">
      <w:pPr>
        <w:spacing w:line="480" w:lineRule="auto"/>
        <w:rPr>
          <w:rFonts w:ascii="Times New Roman" w:hAnsi="Times New Roman" w:cs="Times New Roman"/>
          <w:sz w:val="24"/>
          <w:szCs w:val="24"/>
        </w:rPr>
      </w:pPr>
    </w:p>
    <w:p w14:paraId="3772780B"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Introduction (500 Words)</w:t>
      </w:r>
    </w:p>
    <w:p w14:paraId="3D74004F" w14:textId="1EB1CA08"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(Valenciennes, 1830) </w:t>
      </w:r>
      <w:r w:rsidRPr="00046C8F">
        <w:rPr>
          <w:rFonts w:ascii="Times New Roman" w:hAnsi="Times New Roman" w:cs="Times New Roman"/>
          <w:sz w:val="24"/>
          <w:szCs w:val="24"/>
        </w:rPr>
        <w:t>is a species of long</w:t>
      </w:r>
      <w:r>
        <w:rPr>
          <w:rFonts w:ascii="Times New Roman" w:hAnsi="Times New Roman" w:cs="Times New Roman"/>
          <w:sz w:val="24"/>
          <w:szCs w:val="24"/>
        </w:rPr>
        <w:t>-</w:t>
      </w:r>
      <w:r w:rsidRPr="00046C8F">
        <w:rPr>
          <w:rFonts w:ascii="Times New Roman" w:hAnsi="Times New Roman" w:cs="Times New Roman"/>
          <w:sz w:val="24"/>
          <w:szCs w:val="24"/>
        </w:rPr>
        <w:t xml:space="preserve">lived deep-water snapper distributed throughout the tropical Pacific and Indian Oceans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{"citationItems":[{"id":"ITEM-1","itemData":{"DOI":"10.1016/0025-326X(92)90600-B","ISBN":"9251023212","ISSN":"0025326X","abstract":"This is the sixth in the FAO series of worldwide annotated and illustrated catalogues of major groups of organisms that enter marine fisheries. The present volume includes 103 lutjanid species belonging to 17 genera. It provides comprehen- sive, illustrated keys and a glossary of technical terms and measurements. Individual accounts of species include drawings, scientific and vernacular names, information on habitat, biology and fisheries, and a distribution map. The work is fully indexed and there is ample reference to pertinent literature","author":[{"dropping-particle":"","family":"Allen","given":"G.R.","non-dropping-particle":"","parse-names":false,"suffix":""}],"container-title":"Fao Fisheries Synopsis","id":"ITEM-1","issue":"125","issued":{"date-parts":[["1985"]]},"page":"208","title":"Fao Species Catalogue Vol . 6 . Snappers of the World","type":"article-journal","volume":"6"},"uris":["http://www.mendeley.com/documents/?uuid=19fb3c31-f028-4025-bee0-445ff0b07495"]},{"id":"ITEM-2","itemData":{"DOI":"10.1139/f2012-109","ISBN":"0706-652X","ISSN":"0706652X","abstract":"Growth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Sciences","id":"ITEM-2","issued":{"date-parts":[["2012"]]},"page":"1850-1869","title":"A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otoliths","type":"article-journal","volume":"69"},"uris":["http://www.mendeley.com/documents/?uuid=e7876c98-c8eb-4a2e-9660-799b305a673f"]}],"mendeley":{"formattedCitation":"(Allen 1985, Andrews et al. 2012)","plainTextFormattedCitation":"(Allen 1985, Andrews et al. 2012)","previouslyFormattedCitation":"(Allen 1985, Andrews et al.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(Allen 1985, Andrews et al. 2012)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Known as opakapaka in Hawaii, t</w:t>
      </w:r>
      <w:r w:rsidRPr="00046C8F">
        <w:rPr>
          <w:rFonts w:ascii="Times New Roman" w:hAnsi="Times New Roman" w:cs="Times New Roman"/>
          <w:sz w:val="24"/>
          <w:szCs w:val="24"/>
        </w:rPr>
        <w:t xml:space="preserve">he species constitutes a significant fraction of </w:t>
      </w:r>
      <w:r>
        <w:rPr>
          <w:rFonts w:ascii="Times New Roman" w:hAnsi="Times New Roman" w:cs="Times New Roman"/>
          <w:sz w:val="24"/>
          <w:szCs w:val="24"/>
        </w:rPr>
        <w:t xml:space="preserve">the Hawaiian </w:t>
      </w:r>
      <w:r w:rsidRPr="00046C8F">
        <w:rPr>
          <w:rFonts w:ascii="Times New Roman" w:hAnsi="Times New Roman" w:cs="Times New Roman"/>
          <w:sz w:val="24"/>
          <w:szCs w:val="24"/>
        </w:rPr>
        <w:t>commercial bottomfish fishery</w:t>
      </w:r>
      <w:r>
        <w:rPr>
          <w:rFonts w:ascii="Times New Roman" w:hAnsi="Times New Roman" w:cs="Times New Roman"/>
          <w:sz w:val="24"/>
          <w:szCs w:val="24"/>
        </w:rPr>
        <w:t xml:space="preserve">, a complex of 6 snapper and 1 grouper species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{"citationItems":[{"id":"ITEM-1","itemData":{"URL":"https://www.pifsc.noaa.gov/wpacfin/hi/dar/Pages/hi_data_3.php","accessed":{"date-parts":[["2018","3","23"]]},"id":"ITEM-1","issued":{"date-parts":[["2016"]]},"title":"Hawaii Reported Landing Tables","type":"webpage"},"uris":["http://www.mendeley.com/documents/?uuid=e19686d8-8f61-43ed-8996-7dbff0682ba7"]},{"id":"ITEM-2","itemData":{"abstract":"In the Hawaiian Islands 13 species of bottom fish are commonly harvested in the commercial deepsea handline fishery. These are all high-level carnivores, including snappers, jacks, and a species of grouper, which are sought in water depths ranging from 60to350 m. Cluster analyses performedon the Hawaii Division of Fish and Game commercial catch report data suggest the existence of three bottom fish species groups which apparently segregate on the basis of depth distribution. These groups seem to be stable through time and similar among differing geographic localities. Two measures of fishing effort, catch-records and fisherman-days, were compared to determine which is more suitable for use in stock-production analyses. Fisherman-days was selected because, among other reasons, it repeatedly demonstrates astronger negativecorrelation with catch per unit effort. Application of the Schaefer stock-production model to this multispecies fishery on a species-byspecies basis provides an inadequate description of productivity. When catch statistics are aggregated according to the three cluster analysis species groups the results are much improved. In this regard consistently significant results and production estimates were obtained from the Maui- Lanai-Kahoolawe-Molokai bank, a region which presently accounts for about half of the total Hawaii catch. No significant interaction among the cluster groups wasdetected. When all 13 bottom fish species are analyzed together. the results are in agreement with the preceding analysis. Examining the aggregation process suggests that the model based on the intermediate level of aggregation (cluster groups) explains slightly more of the variation in total catch than does the model which treats all 13 species together. We estimate the annual maximum sustainable yield of the commercial deep-sea handline fishery around the Maui-Lanai-Kahoolawe-Molokaib ank to be 106 metric tons or about 272 kg/nmi of 100- fathom isobath. Because recreational catch is unaccounted for these figures are considered lower bounds for the gross production obtainable from this type of fishery although currently the commercial fishery is operating close to this maximum-sustainable-yield level.","author":[{"dropping-particle":"","family":"Ralston","given":"Stephen Van Dyke","non-dropping-particle":"","parse-names":false,"suffix":""},{"dropping-particle":"","family":"Polovina","given":"J","non-dropping-particle":"","parse-names":false,"suffix":""}],"container-title":"Fishery Bulletin","id":"ITEM-2","issue":"3","issued":{"date-parts":[["1982"]]},"page":"435-448","title":"A multispecies analyis of the commercial deep-sea handline fishery in Hawaii","type":"article-journal","volume":"80"},"uris":["http://www.mendeley.com/documents/?uuid=c65d55bc-11a5-3148-942d-69438ffe9d92"]}],"mendeley":{"formattedCitation":"(Ralston and Polovina 1982, “Hawaii Reported Landing Tables” 2016)","manualFormatting":"(Ralston and Polovina 1982, Langseth et al. 2018)","plainTextFormattedCitation":"(Ralston and Polovina 1982, “Hawaii Reported Landing Tables” 2016)","previouslyFormattedCitation":"(Ralston and Polovina 1982, “Hawaii Reported Landing Tables” 2016)"},"properties":{"noteIndex":0},"schema":"https://github.com/citation-style-language/schema/raw/master/csl-citation.json"}</w:instrText>
      </w:r>
      <w:r w:rsidRPr="00046C8F">
        <w:rPr>
          <w:rFonts w:ascii="Times New Roman" w:hAnsi="Times New Roman" w:cs="Times New Roman"/>
          <w:sz w:val="24"/>
          <w:szCs w:val="24"/>
        </w:rPr>
        <w:fldChar w:fldCharType="separate"/>
      </w:r>
      <w:r w:rsidRPr="0038335E">
        <w:rPr>
          <w:rFonts w:ascii="Times New Roman" w:hAnsi="Times New Roman" w:cs="Times New Roman"/>
          <w:noProof/>
          <w:sz w:val="24"/>
          <w:szCs w:val="24"/>
        </w:rPr>
        <w:t>(Ralston and Polovina 1982,</w:t>
      </w:r>
      <w:r>
        <w:rPr>
          <w:rFonts w:ascii="Times New Roman" w:hAnsi="Times New Roman" w:cs="Times New Roman"/>
          <w:noProof/>
          <w:sz w:val="24"/>
          <w:szCs w:val="24"/>
        </w:rPr>
        <w:t xml:space="preserve"> Langseth et al. 2018</w:t>
      </w:r>
      <w:r w:rsidRPr="0038335E">
        <w:rPr>
          <w:rFonts w:ascii="Times New Roman" w:hAnsi="Times New Roman" w:cs="Times New Roman"/>
          <w:noProof/>
          <w:sz w:val="24"/>
          <w:szCs w:val="24"/>
        </w:rPr>
        <w:t>)</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While the current stock assessment for this fishery used a surplus production model for the entire complex, there is interest in the potential use of species-specific, age-structured assessments that require improved life history studies of age and growth of bottomfish </w:t>
      </w:r>
      <w:r w:rsidR="007429D0">
        <w:rPr>
          <w:rFonts w:ascii="Times New Roman" w:hAnsi="Times New Roman" w:cs="Times New Roman"/>
          <w:sz w:val="24"/>
          <w:szCs w:val="24"/>
        </w:rPr>
        <w:fldChar w:fldCharType="begin" w:fldLock="1"/>
      </w:r>
      <w:r w:rsidR="005B152B">
        <w:rPr>
          <w:rFonts w:ascii="Times New Roman" w:hAnsi="Times New Roman" w:cs="Times New Roman"/>
          <w:sz w:val="24"/>
          <w:szCs w:val="24"/>
        </w:rPr>
        <w:instrText>ADDIN CSL_CITATION {"citationItems":[{"id":"ITEM-1","itemData":{"abstract":"A stock assessment of the main Hawaiian Islands Deep 7 bottomfish complex was conducted in 2018. The assessment used a Bayesian surplus production model fit to bottomfish catch and effort data from commercial catch reports for fishing years 1949-2015. Recommendations from the Center of Independent Experts panel concerning the initial 2014 assessment update were addressed, including improved data filtering and standardization techniques, readdressing assumptions for prior values, the inclusion of a fishery-independent estimate of abundance, and exploration of a single-species assessment model for opakapaka (Pristipomoides filamentosus). The surplus production model for the Deep 7 complex was used to evaluate the risk of overfishing as a function of alternative annual reported catches from fishing years 2018 through 2022. The projections included uncertainty in the posterior distribution of estimated bottomfish biomass in 2015 and population dynamics parameters estimated from the assessment model. The Deep 7 bottomfish stock complex in the Main Hawaiian Islands was categorized as not overfished (where overfished was defined as B/BMSY &lt; 0.844) and not experiencing overfishing (where overfishing was defined as H/HMSY &gt; 1) in 2015. The overfishing limit (OFL), defined as the future amount of reported catch that would yield a P*=50% probability of overfishing ranged from 558-604 thousand pounds depending on future year. The smallest Deep 7 future catch that would lead to a roughly P*=40% chance of overfishing was about 490 thousand pounds. The Bayesian surplus production model developed for opakapaka produced similar overall results to the model for the Deep 7 complex. Results were approximately proportional to the corresponding value in the Deep 7 bottomfish model with biomass over all years scaled by 68%, which was similar to the ratio of opakapaka to Deep 7 from two data sources: the estimate of opakapaka biomass to Deep 7 biomass from the fishery-independent survey (68%), and the overall proportion of total catch biomass of Deep 7 bottomfish comprised of opakapaka (67%).","author":[{"dropping-particle":"","family":"Langseth","given":"Brian","non-dropping-particle":"","parse-names":false,"suffix":""},{"dropping-particle":"","family":"Syslo","given":"John","non-dropping-particle":"","parse-names":false,"suffix":""},{"dropping-particle":"","family":"Yau","given":"Annie","non-dropping-particle":"","parse-names":false,"suffix":""},{"dropping-particle":"","family":"Kapur","given":"Maia","non-dropping-particle":"","parse-names":false,"suffix":""},{"dropping-particle":"","family":"Brodziak","given":"Jon","non-dropping-particle":"","parse-names":false,"suffix":""}],"container-title":"NOAA Technical Memorandum NMFS-PIFSC","id":"ITEM-1","issue":"February","issued":{"date-parts":[["2018"]]},"page":"217","title":"Stock assessment for the main Hawaiian Islands Deep 7 bottomfish complex in 2018, with catch projections through 2022.","type":"article-journal","volume":"69"},"uris":["http://www.mendeley.com/documents/?uuid=12ef83b2-471f-47a2-bd7e-b7e9168e88ed"]}],"mendeley":{"formattedCitation":"(Langseth et al. 2018)","plainTextFormattedCitation":"(Langseth et al. 2018)","previouslyFormattedCitation":"(Langseth et al. 2018)"},"properties":{"noteIndex":0},"schema":"https://github.com/citation-style-language/schema/raw/master/csl-citation.json"}</w:instrText>
      </w:r>
      <w:r w:rsidR="007429D0">
        <w:rPr>
          <w:rFonts w:ascii="Times New Roman" w:hAnsi="Times New Roman" w:cs="Times New Roman"/>
          <w:sz w:val="24"/>
          <w:szCs w:val="24"/>
        </w:rPr>
        <w:fldChar w:fldCharType="separate"/>
      </w:r>
      <w:r w:rsidR="007429D0" w:rsidRPr="007429D0">
        <w:rPr>
          <w:rFonts w:ascii="Times New Roman" w:hAnsi="Times New Roman" w:cs="Times New Roman"/>
          <w:noProof/>
          <w:sz w:val="24"/>
          <w:szCs w:val="24"/>
        </w:rPr>
        <w:t>(Langseth et al. 2018)</w:t>
      </w:r>
      <w:r w:rsidR="007429D0">
        <w:rPr>
          <w:rFonts w:ascii="Times New Roman" w:hAnsi="Times New Roman" w:cs="Times New Roman"/>
          <w:sz w:val="24"/>
          <w:szCs w:val="24"/>
        </w:rPr>
        <w:fldChar w:fldCharType="end"/>
      </w:r>
      <w:r w:rsidR="007429D0">
        <w:rPr>
          <w:rFonts w:ascii="Times New Roman" w:hAnsi="Times New Roman" w:cs="Times New Roman"/>
          <w:sz w:val="24"/>
          <w:szCs w:val="24"/>
        </w:rPr>
        <w:t>.</w:t>
      </w:r>
    </w:p>
    <w:p w14:paraId="263CA706" w14:textId="17CB2BBE"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G</w:t>
      </w:r>
      <w:r w:rsidRPr="00046C8F">
        <w:rPr>
          <w:rFonts w:ascii="Times New Roman" w:hAnsi="Times New Roman" w:cs="Times New Roman"/>
          <w:sz w:val="24"/>
          <w:szCs w:val="24"/>
        </w:rPr>
        <w:t xml:space="preserve">rowth parameters have been estimated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using a variety of methods</w:t>
      </w:r>
      <w:r w:rsidRPr="00046C8F">
        <w:rPr>
          <w:rFonts w:ascii="Times New Roman" w:hAnsi="Times New Roman" w:cs="Times New Roman"/>
          <w:sz w:val="24"/>
          <w:szCs w:val="24"/>
        </w:rPr>
        <w:t xml:space="preserve"> in Hawaii and elsewhere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Parameter estimates </w:t>
      </w:r>
      <w:r>
        <w:rPr>
          <w:rFonts w:ascii="Times New Roman" w:hAnsi="Times New Roman" w:cs="Times New Roman"/>
          <w:sz w:val="24"/>
          <w:szCs w:val="24"/>
        </w:rPr>
        <w:t xml:space="preserve">were </w:t>
      </w:r>
      <w:r w:rsidRPr="00046C8F">
        <w:rPr>
          <w:rFonts w:ascii="Times New Roman" w:hAnsi="Times New Roman" w:cs="Times New Roman"/>
          <w:sz w:val="24"/>
          <w:szCs w:val="24"/>
        </w:rPr>
        <w:t>determined using</w:t>
      </w:r>
      <w:del w:id="1" w:author="Stephen Scherrer" w:date="2019-06-12T13:16:00Z">
        <w:r w:rsidRPr="00046C8F" w:rsidDel="008B64F6">
          <w:rPr>
            <w:rFonts w:ascii="Times New Roman" w:hAnsi="Times New Roman" w:cs="Times New Roman"/>
            <w:sz w:val="24"/>
            <w:szCs w:val="24"/>
          </w:rPr>
          <w:delText xml:space="preserve"> </w:delText>
        </w:r>
      </w:del>
      <w:ins w:id="2" w:author="Stephen Scherrer" w:date="2019-06-12T13:16:00Z">
        <w:r w:rsidR="008B64F6">
          <w:rPr>
            <w:rFonts w:ascii="Times New Roman" w:hAnsi="Times New Roman" w:cs="Times New Roman"/>
            <w:sz w:val="24"/>
            <w:szCs w:val="24"/>
          </w:rPr>
          <w:t xml:space="preserve"> </w:t>
        </w:r>
      </w:ins>
      <w:r w:rsidRPr="00046C8F">
        <w:rPr>
          <w:rFonts w:ascii="Times New Roman" w:hAnsi="Times New Roman" w:cs="Times New Roman"/>
          <w:sz w:val="24"/>
          <w:szCs w:val="24"/>
        </w:rPr>
        <w:t>direct aging approach</w:t>
      </w:r>
      <w:ins w:id="3" w:author="Stephen Scherrer" w:date="2019-06-12T13:16:00Z">
        <w:r w:rsidR="008B64F6">
          <w:rPr>
            <w:rFonts w:ascii="Times New Roman" w:hAnsi="Times New Roman" w:cs="Times New Roman"/>
            <w:sz w:val="24"/>
            <w:szCs w:val="24"/>
          </w:rPr>
          <w:t>es</w:t>
        </w:r>
      </w:ins>
      <w:del w:id="4" w:author="Stephen Scherrer" w:date="2019-06-12T13:16:00Z">
        <w:r w:rsidRPr="00046C8F" w:rsidDel="008B64F6">
          <w:rPr>
            <w:rFonts w:ascii="Times New Roman" w:hAnsi="Times New Roman" w:cs="Times New Roman"/>
            <w:sz w:val="24"/>
            <w:szCs w:val="24"/>
          </w:rPr>
          <w:delText>es</w:delText>
        </w:r>
      </w:del>
      <w:r w:rsidRPr="00046C8F">
        <w:rPr>
          <w:rFonts w:ascii="Times New Roman" w:hAnsi="Times New Roman" w:cs="Times New Roman"/>
          <w:sz w:val="24"/>
          <w:szCs w:val="24"/>
        </w:rPr>
        <w:t xml:space="preserve"> from length-at-age data using otolith growth increments </w:t>
      </w:r>
      <w:r w:rsidRPr="00046C8F">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&amp; Miyamoto, 1983; Uchiyama &amp; Tagami, 1984; Radtke, 1987; De</w:t>
      </w:r>
      <w:ins w:id="5" w:author="Microsoft Office User" w:date="2019-05-08T17:16:00Z">
        <w:r w:rsidR="00B7641A">
          <w:rPr>
            <w:rFonts w:ascii="Times New Roman" w:hAnsi="Times New Roman" w:cs="Times New Roman"/>
            <w:noProof/>
            <w:sz w:val="24"/>
            <w:szCs w:val="24"/>
            <w:lang w:val="haw-US"/>
          </w:rPr>
          <w:t>M</w:t>
        </w:r>
      </w:ins>
      <w:r w:rsidRPr="00046C8F">
        <w:rPr>
          <w:rFonts w:ascii="Times New Roman" w:hAnsi="Times New Roman" w:cs="Times New Roman"/>
          <w:noProof/>
          <w:sz w:val="24"/>
          <w:szCs w:val="24"/>
        </w:rPr>
        <w:t>artini, Landgraf &amp; Ralston, 1994, Ralston &amp; Williams, 1988)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However, age estimates relying </w:t>
      </w:r>
      <w:ins w:id="6" w:author="Stephen Scherrer" w:date="2019-06-12T14:47:00Z">
        <w:r w:rsidR="00C02B02">
          <w:rPr>
            <w:rFonts w:ascii="Times New Roman" w:hAnsi="Times New Roman" w:cs="Times New Roman"/>
            <w:sz w:val="24"/>
            <w:szCs w:val="24"/>
          </w:rPr>
          <w:t xml:space="preserve">on the </w:t>
        </w:r>
      </w:ins>
      <w:del w:id="7" w:author="Stephen Scherrer" w:date="2019-06-12T14:47:00Z">
        <w:r w:rsidRPr="00046C8F" w:rsidDel="00C02B02">
          <w:rPr>
            <w:rFonts w:ascii="Times New Roman" w:hAnsi="Times New Roman" w:cs="Times New Roman"/>
            <w:sz w:val="24"/>
            <w:szCs w:val="24"/>
          </w:rPr>
          <w:delText xml:space="preserve">on counts of </w:delText>
        </w:r>
      </w:del>
      <w:ins w:id="8" w:author="Stephen Scherrer" w:date="2019-06-12T14:46:00Z">
        <w:r w:rsidR="00683262">
          <w:rPr>
            <w:rFonts w:ascii="Times New Roman" w:hAnsi="Times New Roman" w:cs="Times New Roman"/>
            <w:sz w:val="24"/>
            <w:szCs w:val="24"/>
          </w:rPr>
          <w:t>integration</w:t>
        </w:r>
      </w:ins>
      <w:ins w:id="9" w:author="Stephen Scherrer" w:date="2019-06-12T14:43:00Z">
        <w:r w:rsidR="00683262">
          <w:rPr>
            <w:rFonts w:ascii="Times New Roman" w:hAnsi="Times New Roman" w:cs="Times New Roman"/>
            <w:sz w:val="24"/>
            <w:szCs w:val="24"/>
          </w:rPr>
          <w:t xml:space="preserve"> of daily </w:t>
        </w:r>
      </w:ins>
      <w:r w:rsidRPr="00046C8F">
        <w:rPr>
          <w:rFonts w:ascii="Times New Roman" w:hAnsi="Times New Roman" w:cs="Times New Roman"/>
          <w:sz w:val="24"/>
          <w:szCs w:val="24"/>
        </w:rPr>
        <w:t>otolith</w:t>
      </w:r>
      <w:ins w:id="10" w:author="Stephen Scherrer" w:date="2019-06-12T14:43:00Z">
        <w:r w:rsidR="00683262">
          <w:rPr>
            <w:rFonts w:ascii="Times New Roman" w:hAnsi="Times New Roman" w:cs="Times New Roman"/>
            <w:sz w:val="24"/>
            <w:szCs w:val="24"/>
          </w:rPr>
          <w:t xml:space="preserve"> bands</w:t>
        </w:r>
      </w:ins>
      <w:r w:rsidRPr="00046C8F">
        <w:rPr>
          <w:rFonts w:ascii="Times New Roman" w:hAnsi="Times New Roman" w:cs="Times New Roman"/>
          <w:sz w:val="24"/>
          <w:szCs w:val="24"/>
        </w:rPr>
        <w:t xml:space="preserve"> </w:t>
      </w:r>
      <w:del w:id="11" w:author="Stephen Scherrer" w:date="2019-06-12T14:43:00Z">
        <w:r w:rsidRPr="00046C8F" w:rsidDel="00683262">
          <w:rPr>
            <w:rFonts w:ascii="Times New Roman" w:hAnsi="Times New Roman" w:cs="Times New Roman"/>
            <w:sz w:val="24"/>
            <w:szCs w:val="24"/>
          </w:rPr>
          <w:delText xml:space="preserve">annuli </w:delText>
        </w:r>
      </w:del>
      <w:r w:rsidRPr="00046C8F">
        <w:rPr>
          <w:rFonts w:ascii="Times New Roman" w:hAnsi="Times New Roman" w:cs="Times New Roman"/>
          <w:sz w:val="24"/>
          <w:szCs w:val="24"/>
        </w:rPr>
        <w:t xml:space="preserve">may be biased due </w:t>
      </w:r>
      <w:commentRangeStart w:id="12"/>
      <w:commentRangeStart w:id="13"/>
      <w:r w:rsidRPr="00046C8F">
        <w:rPr>
          <w:rFonts w:ascii="Times New Roman" w:hAnsi="Times New Roman" w:cs="Times New Roman"/>
          <w:sz w:val="24"/>
          <w:szCs w:val="24"/>
        </w:rPr>
        <w:t xml:space="preserve">to episodic growth and/or poor increment resolution in early (&lt; 5 years) life stages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otoliths","type":"article-journal","volume":"69"},"uris":["http://www.mendeley.com/documents/?uuid=e7876c98-c8eb-4a2e-9660-799b305a673f"]},{"id":"ITEM-2","itemData":{"DOI":"10.1093/icesjms/fsw162","ISBN":"1054-3139","ISSN":"10959289","abstract":"Tropical deep-water snappers (Etelinae) support valuable fisheries across the Indo-Pacific, with stock assessments reliant on age-based information in the absence of reliable catch and effort statistics. These long-lived species have been considered notoriously difficult to age. However, nascent developments in ageing protocols, particularly thinner transverse sections of otoliths (similar to 180-200 mu m), are providing improvements in growth zone clarity, interpretation and repeatability of annuli counts. At a recent international workshop, thin sectioned otoliths from three deep-water snappers were read under reflected light by eight fisheries scientists from across the Indo-Pacific, with various levels of fish-ageing experience. Precision and bias were assessed using traditional ageing precision metrics (index of average percent error, IAPE; and coefficient of variation, CV), and a novel approach using multivariate analyses (metric multidimensional scaling, mMDS) based on Euclidean dissimilarity among readers' counts and subsequent von Bertalanffy (vB) growth parameter estimates. Annuli counts between the primary reader and all other readers were within two for 80% of estimates, with uniform variation across a wide age range for Etelis carbunculus (intraclass correlation coefficient (ICC) = 0.924, n = 20, 3-25 annuli) and Etelis sp. (ICC = 0.933, n = 15, 2-27 annuli). In contrast, annuli counts for Pristipomoides filamentosus (n = 14, 4-49) were less precise (i.e. ICC = 0.835, 66% of counts within two of primary reader) with a bias toward greater variation in younger, pre-maturational life stages (&lt;= 5 annuli). Traditionally accepted ageing precision (IAPE &lt;= 5.5%, CV &lt;= 7.6%) was achieved for each species, but was commensurate with reader experience. The multivariate mMDS ordination was more informative in identifying both distance (i.e. dissimilarity) and direction (i.e. form) of variations in annuli counts and vB growth parameter estimates among readers. The acceptable level of ageing precision and bias achieved among most readers indicated that deep-water snappers can be aged precisely when appropriate otolith preparation methods are used. This study contributes towards ageing protocols that can be used","author":[{"dropping-particle":"","family":"Wakefield","given":"Corey B.","non-dropping-particle":"","parse-names":false,"suffix":""},{"dropping-particle":"","family":"O'Malley","given":"Joseph M.","non-dropping-particle":"","parse-names":false,"suffix":""},{"dropping-particle":"","family":"Williams","given":"Ashley J.","non-dropping-particle":"","parse-names":false,"suffix":""},{"dropping-particle":"","family":"Taylor","given":"Brett M.","non-dropping-particle":"","parse-names":false,"suffix":""},{"dropping-particle":"","family":"Nichols","given":"Ryan S.","non-dropping-particle":"","parse-names":false,"suffix":""},{"dropping-particle":"","family":"Halafihi","given":"Tuikolongahau","non-dropping-particle":"","parse-names":false,"suffix":""},{"dropping-particle":"","family":"Humphreys","given":"Robert L.","non-dropping-particle":"","parse-names":false,"suffix":""},{"dropping-particle":"","family":"Kaltavara","given":"Jeremie","non-dropping-particle":"","parse-names":false,"suffix":""},{"dropping-particle":"","family":"Nicol","given":"Simon J.","non-dropping-particle":"","parse-names":false,"suffix":""},{"dropping-particle":"","family":"Newman","given":"Stephen J.","non-dropping-particle":"","parse-names":false,"suffix":""}],"container-title":"ICES Journal of Marine Science","id":"ITEM-2","issue":"1","issued":{"date-parts":[["2017"]]},"page":"193-203","title":"Ageing bias and precision for deep-water snappers: Evaluating nascent otolith preparation methods using novel multivariate comparisons among readers and growth parameter estimates","type":"article-journal","volume":"74"},"uris":["http://www.mendeley.com/documents/?uuid=7f48c73b-39b4-4eb8-a827-45e0113e3713"]}],"mendeley":{"formattedCitation":"(Andrews et al. 2012, Wakefield et al. 2017)","plainTextFormattedCitation":"(Andrews et al. 2012, Wakefield et al. 2017)","previouslyFormattedCitation":"(Andrews et al. 2012, Wakefield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(Andrews et al. 2012, Wakefield et al. 2017)</w:t>
      </w:r>
      <w:r w:rsidRPr="00046C8F">
        <w:rPr>
          <w:rFonts w:ascii="Times New Roman" w:hAnsi="Times New Roman" w:cs="Times New Roman"/>
          <w:sz w:val="24"/>
          <w:szCs w:val="24"/>
        </w:rPr>
        <w:fldChar w:fldCharType="end"/>
      </w:r>
      <w:commentRangeEnd w:id="12"/>
      <w:r w:rsidR="00ED7655">
        <w:rPr>
          <w:rStyle w:val="CommentReference"/>
        </w:rPr>
        <w:commentReference w:id="12"/>
      </w:r>
      <w:commentRangeEnd w:id="13"/>
      <w:r w:rsidR="00683262">
        <w:rPr>
          <w:rStyle w:val="CommentReference"/>
        </w:rPr>
        <w:commentReference w:id="13"/>
      </w:r>
      <w:r w:rsidRPr="00046C8F">
        <w:rPr>
          <w:rFonts w:ascii="Times New Roman" w:hAnsi="Times New Roman" w:cs="Times New Roman"/>
          <w:sz w:val="24"/>
          <w:szCs w:val="24"/>
        </w:rPr>
        <w:t xml:space="preserve">. Growth </w:t>
      </w:r>
      <w:r>
        <w:rPr>
          <w:rFonts w:ascii="Times New Roman" w:hAnsi="Times New Roman" w:cs="Times New Roman"/>
          <w:sz w:val="24"/>
          <w:szCs w:val="24"/>
        </w:rPr>
        <w:t xml:space="preserve">was also </w:t>
      </w:r>
      <w:r w:rsidRPr="00046C8F">
        <w:rPr>
          <w:rFonts w:ascii="Times New Roman" w:hAnsi="Times New Roman" w:cs="Times New Roman"/>
          <w:sz w:val="24"/>
          <w:szCs w:val="24"/>
        </w:rPr>
        <w:t xml:space="preserve">estimated using </w:t>
      </w:r>
      <w:ins w:id="14" w:author="Stephen Scherrer" w:date="2019-06-12T13:15:00Z">
        <w:r w:rsidR="00CA42A7">
          <w:rPr>
            <w:rFonts w:ascii="Times New Roman" w:hAnsi="Times New Roman" w:cs="Times New Roman"/>
            <w:sz w:val="24"/>
            <w:szCs w:val="24"/>
          </w:rPr>
          <w:t xml:space="preserve">a </w:t>
        </w:r>
      </w:ins>
      <w:r w:rsidRPr="00046C8F">
        <w:rPr>
          <w:rFonts w:ascii="Times New Roman" w:hAnsi="Times New Roman" w:cs="Times New Roman"/>
          <w:sz w:val="24"/>
          <w:szCs w:val="24"/>
        </w:rPr>
        <w:t xml:space="preserve">modal progression </w:t>
      </w:r>
      <w:ins w:id="15" w:author="Stephen Scherrer" w:date="2019-06-12T13:15:00Z">
        <w:r w:rsidR="00CA42A7">
          <w:rPr>
            <w:rFonts w:ascii="Times New Roman" w:hAnsi="Times New Roman" w:cs="Times New Roman"/>
            <w:sz w:val="24"/>
            <w:szCs w:val="24"/>
          </w:rPr>
          <w:t xml:space="preserve">approach </w:t>
        </w:r>
      </w:ins>
      <w:r w:rsidRPr="00046C8F">
        <w:rPr>
          <w:rFonts w:ascii="Times New Roman" w:hAnsi="Times New Roman" w:cs="Times New Roman"/>
          <w:sz w:val="24"/>
          <w:szCs w:val="24"/>
        </w:rPr>
        <w:t>during a length frequency study targeting juvenile fish (&lt; 2 years)</w:t>
      </w:r>
      <w:r>
        <w:rPr>
          <w:rFonts w:ascii="Times New Roman" w:hAnsi="Times New Roman" w:cs="Times New Roman"/>
          <w:sz w:val="24"/>
          <w:szCs w:val="24"/>
        </w:rPr>
        <w:t xml:space="preserve"> but</w:t>
      </w:r>
      <w:r w:rsidRPr="00046C8F">
        <w:rPr>
          <w:rFonts w:ascii="Times New Roman" w:hAnsi="Times New Roman" w:cs="Times New Roman"/>
          <w:sz w:val="24"/>
          <w:szCs w:val="24"/>
        </w:rPr>
        <w:t xml:space="preserve"> did not consider individual variability when extrapolating growth to larger size classes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Preliminary results of an ongoing tagging stud</w:t>
      </w:r>
      <w:r>
        <w:rPr>
          <w:rFonts w:ascii="Times New Roman" w:hAnsi="Times New Roman" w:cs="Times New Roman"/>
          <w:sz w:val="24"/>
          <w:szCs w:val="24"/>
        </w:rPr>
        <w:t>y have been</w:t>
      </w:r>
      <w:r w:rsidRPr="00046C8F">
        <w:rPr>
          <w:rFonts w:ascii="Times New Roman" w:hAnsi="Times New Roman" w:cs="Times New Roman"/>
          <w:sz w:val="24"/>
          <w:szCs w:val="24"/>
        </w:rPr>
        <w:t xml:space="preserve"> limited by the size distribution of recaptured individuals and use model parameterizations incompatible with other methods for determining growth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(O’Malley 2015)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commentRangeStart w:id="16"/>
      <w:commentRangeStart w:id="17"/>
      <w:r>
        <w:rPr>
          <w:rFonts w:ascii="Times New Roman" w:hAnsi="Times New Roman" w:cs="Times New Roman"/>
          <w:sz w:val="24"/>
          <w:szCs w:val="24"/>
        </w:rPr>
        <w:t xml:space="preserve">While these studies produced individual estimates of growth parameters, none of them holistically integrated </w:t>
      </w:r>
      <w:del w:id="18" w:author="Stephen Scherrer" w:date="2019-06-12T14:48:00Z">
        <w:r w:rsidDel="00C02B02">
          <w:rPr>
            <w:rFonts w:ascii="Times New Roman" w:hAnsi="Times New Roman" w:cs="Times New Roman"/>
            <w:sz w:val="24"/>
            <w:szCs w:val="24"/>
          </w:rPr>
          <w:delText xml:space="preserve">data </w:delText>
        </w:r>
      </w:del>
      <w:ins w:id="19" w:author="Stephen Scherrer" w:date="2019-06-12T13:17:00Z">
        <w:r w:rsidR="008B64F6">
          <w:rPr>
            <w:rFonts w:ascii="Times New Roman" w:hAnsi="Times New Roman" w:cs="Times New Roman"/>
            <w:sz w:val="24"/>
            <w:szCs w:val="24"/>
          </w:rPr>
          <w:t xml:space="preserve">across </w:t>
        </w:r>
      </w:ins>
      <w:ins w:id="20" w:author="Stephen Scherrer" w:date="2019-06-12T14:48:00Z">
        <w:r w:rsidR="00C02B02">
          <w:rPr>
            <w:rFonts w:ascii="Times New Roman" w:hAnsi="Times New Roman" w:cs="Times New Roman"/>
            <w:sz w:val="24"/>
            <w:szCs w:val="24"/>
          </w:rPr>
          <w:t xml:space="preserve">the three </w:t>
        </w:r>
      </w:ins>
      <w:ins w:id="21" w:author="Stephen Scherrer" w:date="2019-06-12T13:17:00Z">
        <w:r w:rsidR="008B64F6">
          <w:rPr>
            <w:rFonts w:ascii="Times New Roman" w:hAnsi="Times New Roman" w:cs="Times New Roman"/>
            <w:sz w:val="24"/>
            <w:szCs w:val="24"/>
          </w:rPr>
          <w:t xml:space="preserve">classes of data (direct aging, </w:t>
        </w:r>
      </w:ins>
      <w:ins w:id="22" w:author="Stephen Scherrer" w:date="2019-06-12T15:14:00Z">
        <w:r w:rsidR="008372C7">
          <w:rPr>
            <w:rFonts w:ascii="Times New Roman" w:hAnsi="Times New Roman" w:cs="Times New Roman"/>
            <w:sz w:val="24"/>
            <w:szCs w:val="24"/>
          </w:rPr>
          <w:t>modal progression</w:t>
        </w:r>
      </w:ins>
      <w:ins w:id="23" w:author="Stephen Scherrer" w:date="2019-06-12T13:17:00Z">
        <w:r w:rsidR="008B64F6">
          <w:rPr>
            <w:rFonts w:ascii="Times New Roman" w:hAnsi="Times New Roman" w:cs="Times New Roman"/>
            <w:sz w:val="24"/>
            <w:szCs w:val="24"/>
          </w:rPr>
          <w:t xml:space="preserve">, </w:t>
        </w:r>
      </w:ins>
      <w:ins w:id="24" w:author="Stephen Scherrer" w:date="2019-06-12T13:18:00Z">
        <w:r w:rsidR="008B64F6">
          <w:rPr>
            <w:rFonts w:ascii="Times New Roman" w:hAnsi="Times New Roman" w:cs="Times New Roman"/>
            <w:sz w:val="24"/>
            <w:szCs w:val="24"/>
          </w:rPr>
          <w:t>growth increment)</w:t>
        </w:r>
      </w:ins>
      <w:ins w:id="25" w:author="Stephen Scherrer" w:date="2019-06-12T13:17:00Z">
        <w:r w:rsidR="008B64F6">
          <w:rPr>
            <w:rFonts w:ascii="Times New Roman" w:hAnsi="Times New Roman" w:cs="Times New Roman"/>
            <w:sz w:val="24"/>
            <w:szCs w:val="24"/>
          </w:rPr>
          <w:t xml:space="preserve"> </w:t>
        </w:r>
      </w:ins>
      <w:r>
        <w:rPr>
          <w:rFonts w:ascii="Times New Roman" w:hAnsi="Times New Roman" w:cs="Times New Roman"/>
          <w:sz w:val="24"/>
          <w:szCs w:val="24"/>
        </w:rPr>
        <w:t>to explicitly evaluate the parameter values and sources of uncertainty.</w:t>
      </w:r>
      <w:commentRangeEnd w:id="16"/>
      <w:r w:rsidR="00EB25BC">
        <w:rPr>
          <w:rStyle w:val="CommentReference"/>
        </w:rPr>
        <w:commentReference w:id="16"/>
      </w:r>
      <w:commentRangeEnd w:id="17"/>
      <w:r w:rsidR="00CA42A7">
        <w:rPr>
          <w:rStyle w:val="CommentReference"/>
        </w:rPr>
        <w:commentReference w:id="17"/>
      </w:r>
    </w:p>
    <w:p w14:paraId="7FE0603A" w14:textId="69E4B66B" w:rsidR="008C372D"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r>
      <w:commentRangeStart w:id="26"/>
      <w:r w:rsidRPr="00046C8F">
        <w:rPr>
          <w:rFonts w:ascii="Times New Roman" w:hAnsi="Times New Roman" w:cs="Times New Roman"/>
          <w:sz w:val="24"/>
          <w:szCs w:val="24"/>
        </w:rPr>
        <w:t xml:space="preserve">Analytical and statistical advances to methods for estimating </w:t>
      </w:r>
      <w:commentRangeEnd w:id="26"/>
      <w:r w:rsidR="00EB25BC">
        <w:rPr>
          <w:rStyle w:val="CommentReference"/>
        </w:rPr>
        <w:commentReference w:id="26"/>
      </w:r>
      <w:r w:rsidRPr="00046C8F">
        <w:rPr>
          <w:rFonts w:ascii="Times New Roman" w:hAnsi="Times New Roman" w:cs="Times New Roman"/>
          <w:sz w:val="24"/>
          <w:szCs w:val="24"/>
        </w:rPr>
        <w:t xml:space="preserve">growth </w:t>
      </w:r>
      <w:r>
        <w:rPr>
          <w:rFonts w:ascii="Times New Roman" w:hAnsi="Times New Roman" w:cs="Times New Roman"/>
          <w:sz w:val="24"/>
          <w:szCs w:val="24"/>
        </w:rPr>
        <w:t>have been</w:t>
      </w:r>
      <w:r w:rsidRPr="00046C8F">
        <w:rPr>
          <w:rFonts w:ascii="Times New Roman" w:hAnsi="Times New Roman" w:cs="Times New Roman"/>
          <w:sz w:val="24"/>
          <w:szCs w:val="24"/>
        </w:rPr>
        <w:t xml:space="preserve"> developed to account for sources of variability and permit parameter comparisons across length-at-age, length frequency, and tagging based approaches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{"citationItems":[{"id":"ITEM-1","itemData":{"DOI":"10.1080/00288330.1988.9516276","ISBN":"0028-8330","ISSN":"11758805","PMID":"2323","author":[{"dropping-particle":"","family":"Francis","given":"R. I.C.C.","non-dropping-particle":"","parse-names":false,"suffix":""}],"container-title":"New Zealand Journal of Marine and Freshwater Research","id":"ITEM-1","issue":"1","issued":{"date-parts":[["1988"]]},"page":"43-51","title":"Maximum likelihood estimation of growth and growth variability from tagging data","type":"article-journal","volume":"22"},"uris":["http://www.mendeley.com/documents/?uuid=bf060a68-2316-44ea-8b40-db45a8efc715"]},{"id":"ITEM-2","itemData":{"DOI":"10.1139/f95-025","ISBN":"0706-652X","ISSN":"0706-652X","PMID":"2323","abstract":"propose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Sciences","id":"ITEM-2","issue":"2","issued":{"date-parts":[["1995"]]},"page":"252-259","title":"A maximum likelihood approach for estimating growth from tag–recapture data","type":"article-journal","volume":"52"},"uris":["http://www.mendeley.com/documents/?uuid=9fac4536-4cd4-414f-bc5a-6782fe45c3cb"]},{"id":"ITEM-3","itemData":{"DOI":"10.1139/f03-163","ISSN":"0706-652X","abstract":"A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Sciences","id":"ITEM-3","issue":"2","issued":{"date-parts":[["2004"]]},"page":"292-306","title":"An integrated model for growth incorporating tag–recapture, length–frequency, and direct aging data","type":"article-journal","volume":"61"},"uris":["http://www.mendeley.com/documents/?uuid=8afa6edb-3be0-368a-8b2e-152a035f865c"]}],"mendeley":{"formattedCitation":"(Francis 1988, Wang et al. 1995, Eveson et al. 2004)","plainTextFormattedCitation":"(Francis 1988, Wang et al. 1995, Eveson et al. 2004)","previouslyFormattedCitation":"(Francis 1988, Wang et al. 1995, Eveson et al. 2004)"},"properties":{"noteIndex":0},"schema":"https://github.com/citation-style-language/schema/raw/master/csl-citation.json"}</w:instrText>
      </w:r>
      <w:r>
        <w:rPr>
          <w:rFonts w:ascii="Times New Roman" w:hAnsi="Times New Roman" w:cs="Times New Roman"/>
          <w:sz w:val="24"/>
          <w:szCs w:val="24"/>
        </w:rPr>
        <w:fldChar w:fldCharType="separate"/>
      </w:r>
      <w:r w:rsidRPr="008E2E77">
        <w:rPr>
          <w:rFonts w:ascii="Times New Roman" w:hAnsi="Times New Roman" w:cs="Times New Roman"/>
          <w:noProof/>
          <w:sz w:val="24"/>
          <w:szCs w:val="24"/>
        </w:rPr>
        <w:t>(Francis 1988, Wang et al. 1995, Eveson et al. 2004)</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Structural modifications to Fabens (1965) parameterization of the von Bertalanffy growth model address issues of compatibility between growth parameters estimated from tagging studies and other methods, and can reduce bias through the accommodation of modest measurement errors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{"citationItems":[{"id":"ITEM-1","itemData":{"DOI":"10.2307/2532403","author":[{"dropping-particle":"","family":"James","given":"Ian R.","non-dropping-particle":"","parse-names":false,"suffix":""}],"container-title":"Biometrics","id":"ITEM-1","issued":{"date-parts":[["1991"]]},"page":"1519-1530","title":"Estimation of von Bertalanffy growth curve parameters from recapture data","type":"article-journal","volume":"47"},"uris":["http://www.mendeley.com/documents/?uuid=48acb5ad-e9db-4edb-9f77-ce3ab205c265"]},{"id":"ITEM-2","itemData":{"DOI":"10.2307/2532151","author":[{"dropping-particle":"","family":"Palmer","given":"M. J.","non-dropping-particle":"","parse-names":false,"suffix":""},{"dropping-particle":"","family":"Phillips","given":"B. F.","non-dropping-particle":"","parse-names":false,"suffix":""},{"dropping-particle":"","family":"Smith","given":"G. T.","non-dropping-particle":"","parse-names":false,"suffix":""}],"container-title":"Biometrics","id":"ITEM-2","issued":{"date-parts":[["1991"]]},"page":"623-635","title":"Application of nonlinear models with random coefficients to growth data","type":"article-journal","volume":"47"},"uris":["http://www.mendeley.com/documents/?uuid=140e14da-c147-4fef-903b-5d035426d171"]},{"id":"ITEM-3","itemData":{"DOI":"10.1139/f95-025","ISBN":"0706-652X","ISSN":"0706-652X","PMID":"2323","abstract":"propose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Sciences","id":"ITEM-3","issue":"2","issued":{"date-parts":[["1995"]]},"page":"252-259","title":"A maximum likelihood approach for estimating growth from tag–recapture data","type":"article-journal","volume":"52"},"uris":["http://www.mendeley.com/documents/?uuid=9fac4536-4cd4-414f-bc5a-6782fe45c3cb"]},{"id":"ITEM-4","itemData":{"DOI":"10.1139/f02-069","ISSN":"0706-652X","abstract":"Presents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Sciences","id":"ITEM-4","issue":"6","issued":{"date-parts":[["2002"]]},"page":"976-986","title":"A flexible maximum likelihood approach for fitting growth curves to tag-recapture data","type":"article-journal","volume":"59"},"uris":["http://www.mendeley.com/documents/?uuid=7c5bd73a-5a25-385f-96a0-f3a5542c02ae"]},{"id":"ITEM-5","itemData":{"DOI":"10.1016/j.fishres.2008.09.035","ISBN":"0165-7836","ISSN":"01657836","abstract":"Bayesian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Research","id":"ITEM-5","issue":"2-3","issued":{"date-parts":[["2009"]]},"page":"289-295","title":"Use of Bayesian hierarchical models to estimate northern abalone, Haliotis kamtschatkana, growth parameters from tag-recapture data","type":"article-journal","volume":"95"},"uris":["http://www.mendeley.com/documents/?uuid=65be3e36-03d1-4734-b2e6-eda41464f4fd"]},{"id":"ITEM-6","itemData":{"DOI":"10.1080/00288330.1988.9516276","ISBN":"0028-8330","ISSN":"11758805","PMID":"2323","author":[{"dropping-particle":"","family":"Francis","given":"R. I.C.C.","non-dropping-particle":"","parse-names":false,"suffix":""}],"container-title":"New Zealand Journal of Marine and Freshwater Research","id":"ITEM-6","issue":"1","issued":{"date-parts":[["1988"]]},"page":"43-51","title":"Maximum likelihood estimation of growth and growth variability from tagging data","type":"article-journal","volume":"22"},"uris":["http://www.mendeley.com/documents/?uuid=bf060a68-2316-44ea-8b40-db45a8efc715"]},{"id":"ITEM-7","itemData":{"DOI":"10.1071/MF9880459","ISSN":"13231650","abstract":"The asymptotic inconsistency of the Fabens method of fitting the von Bertalanffy curve to capture-recapture data is proved under reasonably realistic assumptions on the growth of an animal, in the case of constant recapture intervals. The bias and inconsistency can be large, as is demonstrated by some simulations, and the unreliability of the estimates is also demonstrated by application to two data sets on the western rock lobster. A modified method proposed by Kirkwood and Somers suffers from the same deficiencies. It is concluded that, in general, neither method is trustworthy and a new method is required.\\n","author":[{"dropping-particle":"","family":"Maller","given":"R. A.","non-dropping-particle":"","parse-names":false,"suffix":""},{"dropping-particle":"","family":"Deboer","given":"E. S.","non-dropping-particle":"","parse-names":false,"suffix":""}],"container-title":"Marine and Freshwater Research","id":"ITEM-7","issue":"4","issued":{"date-parts":[["1988"]]},"page":"459-466","title":"An analysis of two methods of fitting the von Bertalanffy curve to capture-recapture data","type":"article-journal","volume":"39"},"uris":["http://www.mendeley.com/documents/?uuid=22943bb5-b254-4a7a-96a0-0c8ab80f4b34"]},{"id":"ITEM-8","itemData":{"DOI":"10.1139/f07-036","ISBN":"0706-652X","ISSN":"0706-652X","abstract":"The underlying sources of growth variability in a population cannot generally be known, so when modelling growth it is important to understand the consequences of assuming an incorrect error structure. In this study, four error models for a von Bertalanffy growth curve with asymptotic length parameter L-infinity and growth rate parameter k are considered. Simulations are carried out in which data are generated according to one of the models and fitted assuming each of the models to be true. This is done for two types of data: direct age-length and tag-recapture. For direct age-length data, the consequences of not accounting for individual growth variability, or assuming the wrong source of variability, are minor, even when individual variability is high or data coverage is poor. For tag-recapture data, some substantial biases in growth estimates can arise when individual variability exists but is not accounted for. Importantly, however, incorporating variability in just one parameter (be it L-infinity or k), even if the variability truly stems from the other or both parameters, generally leads to much smaller biases than assuming no individual variability. Often the alternative models cannot be distinguished using standard model selection procedures, so caution is warranted in using model selection to draw inferences about underlying sources of growth variability.","author":[{"dropping-particle":"","family":"Eveson","given":"J Paige","non-dropping-particle":"","parse-names":false,"suffix":""},{"dropping-particle":"","family":"Polacheck","given":"Tom","non-dropping-particle":"","parse-names":false,"suffix":""},{"dropping-particle":"","family":"Laslett","given":"Geoff M","non-dropping-particle":"","parse-names":false,"suffix":""}],"container-title":"Canadian Journal of Fisheries and Aquatic Sciences","id":"ITEM-8","issue":"4","issued":{"date-parts":[["2007"]]},"page":"602-617","title":"Consequences of assuming an incorrect error structure in von Bertalanffy growth models: a simulation study","type":"article-journal","volume":"64"},"uris":["http://www.mendeley.com/documents/?uuid=9eb8c0cd-40af-401b-9605-688df7b511c8"]},{"id":"ITEM-9","itemData":{"DOI":"10.1139/f03-163","ISSN":"0706-652X","abstract":"A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Sciences","id":"ITEM-9","issue":"2","issued":{"date-parts":[["2004"]]},"page":"292-306","title":"An integrated model for growth incorporating tag–recapture, length–frequency, and direct aging data","type":"article-journal","volume":"61"},"uris":["http://www.mendeley.com/documents/?uuid=8afa6edb-3be0-368a-8b2e-152a035f865c"]}],"mendeley":{"formattedCitation":"(Francis 1988, Maller and Deboer 1988, James 1991, Palmer et al. 1991, Wang et al. 1995, Laslett et al. 2002, Eveson et al. 2004, 2007, Zhang et al. 2009)","manualFormatting":"( Maller and Deboer 1988, James 1991, Palmer et al. 1991, Laslett et al. 2002, Eveson et al. 2004, 2007, Zhang et al. 2009)","plainTextFormattedCitation":"(Francis 1988, Maller and Deboer 1988, James 1991, Palmer et al. 1991, Wang et al. 1995, Laslett et al. 2002, Eveson et al. 2004, 2007, Zhang et al. 2009)","previouslyFormattedCitation":"(Francis 1988, Maller and Deboer 1988, James 1991, Palmer et al. 1991, Wang et al. 1995, Laslett et al. 2002, Eveson et al. 2004, 2007,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Maller and Deboer 1988, James 1991, Palmer et al. 1991, Laslett et al. 2002, Eveson et al. 2004, 2007,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Maximum likelihood and Bayesian model </w:t>
      </w:r>
      <w:r w:rsidRPr="00046C8F">
        <w:rPr>
          <w:rFonts w:ascii="Times New Roman" w:hAnsi="Times New Roman" w:cs="Times New Roman"/>
          <w:sz w:val="24"/>
          <w:szCs w:val="24"/>
        </w:rPr>
        <w:lastRenderedPageBreak/>
        <w:t xml:space="preserve">fitting procedures accommodate individual </w:t>
      </w:r>
      <w:r>
        <w:rPr>
          <w:rFonts w:ascii="Times New Roman" w:hAnsi="Times New Roman" w:cs="Times New Roman"/>
          <w:sz w:val="24"/>
          <w:szCs w:val="24"/>
        </w:rPr>
        <w:t xml:space="preserve">growth </w:t>
      </w:r>
      <w:r w:rsidRPr="00046C8F">
        <w:rPr>
          <w:rFonts w:ascii="Times New Roman" w:hAnsi="Times New Roman" w:cs="Times New Roman"/>
          <w:sz w:val="24"/>
          <w:szCs w:val="24"/>
        </w:rPr>
        <w:t xml:space="preserve">variability by describing population parameters using probability distributions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10.1080/00288330.1988.9516276","ISBN":"0028-8330","ISSN":"11758805","PMID":"2323","author":[{"dropping-particle":"","family":"Francis","given":"R. I.C.C.","non-dropping-particle":"","parse-names":false,"suffix":""}],"container-title":"New Zealand Journal of Marine and Freshwater Research","id":"ITEM-2","issue":"1","issued":{"date-parts":[["1988"]]},"page":"43-51","title":"Maximum likelihood estimation of growth and growth variability from tagging data","type":"article-journal","volume":"22"},"uris":["http://www.mendeley.com/documents/?uuid=bf060a68-2316-44ea-8b40-db45a8efc715"]},{"id":"ITEM-3","itemData":{"DOI":"10.1016/j.fishres.2008.09.035","ISBN":"0165-7836","ISSN":"01657836","abstract":"Bayesian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data","type":"article-journal","volume":"95"},"uris":["http://www.mendeley.com/documents/?uuid=65be3e36-03d1-4734-b2e6-eda41464f4fd"]},{"id":"ITEM-4","itemData":{"ISBN":"0090-0656","ISSN":"00900656","abstract":"ecent papers have provided new insights into the prob- lem of estimating von Bertalanffy growth parameters from tag- recapture data. In particular, the in- consistency and bias of Fabens' (1965) esti~ates appear to have been addressed by James (1991l. Using simulation. we examine the pattern of bias associated with different er- ror assumptions for Fabens' esti- mates, weighted Fabens' estimates proposed by James. and a robust method also proposed by James. Our results corroborate James' finding that his robust estimates can be sig- nificantly less biased than other methods. We then apply these esti- mators to tag-recapture data ob- tained for sablefish Anoplopoma fim- bria found in the Gulf ofAlaska and off the U.S. west coast. and Pacific cod Gadus macrocephalus found in the eastern Bering Sea. These spe- cies are difficult to directly age. so tag-recapture data provide welcomed independent estimates ofgrowth pa- rameters and an indirect method of validating age-determination crite- ria. The von Bertalanffy parameter estimates using tag-recapture data and James' method were most similar to estimates calculated directly from length- at-age data.","author":[{"dropping-particle":"","family":"Kimura","given":"Daniel K.","non-dropping-particle":"","parse-names":false,"suffix":""},{"dropping-particle":"","family":"Shimada","given":"Allen M.","non-dropping-particle":"","parse-names":false,"suffix":""},{"dropping-particle":"","family":"Lowe","given":"Sandra A.","non-dropping-particle":"","parse-names":false,"suffix":""}],"container-title":"Fishery Bulletin","id":"ITEM-4","issue":"2","issued":{"date-parts":[["1993"]]},"page":"271-280","title":"Estimating von Bertalanffy growth parameters of sablefish Anoplopoma fimbria and Pacific cod Gadus macrocephalus using tag-recapture data","type":"article-journal","volume":"91"},"uris":["http://www.mendeley.com/documents/?uuid=d3b05af5-f86e-47ee-8c14-6763f7ec14c6"]}],"mendeley":{"formattedCitation":"(Francis 1988, Kimura et al. 1993, Wang et al. 1995, Zhang et al. 2009)","plainTextFormattedCitation":"(Francis 1988, Kimura et al. 1993, Wang et al. 1995, Zhang et al. 2009)","previouslyFormattedCitation":"(Francis 1988, Kimura et al. 1993, Wang et al. 1995,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(Francis 1988, Kimura et al. 1993, Wang et al. 1995,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flexibility of Bayesian approaches allows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to be sampled in this manner and can account for prior information when estimating parameters</w:t>
      </w:r>
      <w:r>
        <w:rPr>
          <w:rFonts w:ascii="Times New Roman" w:hAnsi="Times New Roman" w:cs="Times New Roman"/>
          <w:sz w:val="24"/>
          <w:szCs w:val="24"/>
        </w:rPr>
        <w:t>.</w:t>
      </w:r>
      <w:r w:rsidRPr="00046C8F">
        <w:rPr>
          <w:rFonts w:ascii="Times New Roman" w:hAnsi="Times New Roman" w:cs="Times New Roman"/>
          <w:sz w:val="24"/>
          <w:szCs w:val="24"/>
        </w:rPr>
        <w:t xml:space="preserve"> </w:t>
      </w:r>
      <w:r>
        <w:rPr>
          <w:rFonts w:ascii="Times New Roman" w:hAnsi="Times New Roman" w:cs="Times New Roman"/>
          <w:sz w:val="24"/>
          <w:szCs w:val="24"/>
        </w:rPr>
        <w:t>Maximum</w:t>
      </w:r>
      <w:r w:rsidRPr="00046C8F">
        <w:rPr>
          <w:rFonts w:ascii="Times New Roman" w:hAnsi="Times New Roman" w:cs="Times New Roman"/>
          <w:sz w:val="24"/>
          <w:szCs w:val="24"/>
        </w:rPr>
        <w:t xml:space="preserve"> likelihood approaches typically treat </w:t>
      </w:r>
      <m:oMath>
        <m:r>
          <w:rPr>
            <w:rFonts w:ascii="Cambria Math" w:hAnsi="Cambria Math" w:cs="Times New Roman"/>
            <w:sz w:val="24"/>
            <w:szCs w:val="24"/>
          </w:rPr>
          <m:t>K</m:t>
        </m:r>
      </m:oMath>
      <w:r w:rsidRPr="00046C8F">
        <w:rPr>
          <w:rFonts w:ascii="Times New Roman" w:hAnsi="Times New Roman" w:cs="Times New Roman"/>
          <w:sz w:val="24"/>
          <w:szCs w:val="24"/>
        </w:rPr>
        <w:t xml:space="preserve"> as a fixed effect </w:t>
      </w:r>
      <w:r>
        <w:rPr>
          <w:rFonts w:ascii="Times New Roman" w:hAnsi="Times New Roman" w:cs="Times New Roman"/>
          <w:sz w:val="24"/>
          <w:szCs w:val="24"/>
        </w:rPr>
        <w:t xml:space="preserve">but flexibility in their implementation has allowed for the development of model structures that can estimate a single set of growth parameters from direct aging, length frequency, and growth increment data simultaneously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Sciences","id":"ITEM-2","issue":"6","issued":{"date-parts":[["2002"]]},"page":"976-986","title":"A flexible maximum likelihood approach for fitting growth curves to tag-recapture data","type":"article-journal","volume":"59"},"uris":["http://www.mendeley.com/documents/?uuid=7c5bd73a-5a25-385f-96a0-f3a5542c02ae"]},{"id":"ITEM-3","itemData":{"DOI":"10.1016/j.fishres.2008.09.035","ISBN":"0165-7836","ISSN":"01657836","abstract":"Bayesian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Sciences","id":"ITEM-4","issue":"2","issued":{"date-parts":[["2004"]]},"page":"292-306","title":"An integrated model for growth incorporating tag–recapture, length–frequency, and direct aging data","type":"article-journal","volume":"61"},"uris":["http://www.mendeley.com/documents/?uuid=8afa6edb-3be0-368a-8b2e-152a035f865c"]}],"mendeley":{"formattedCitation":"(Wang et al. 1995, Laslett et al. 2002, Eveson et al. 2004, Zhang et al. 2009)","plainTextFormattedCitation":"(Wang et al. 1995, Laslett et al. 2002, Eveson et al. 2004, Zhang et al. 2009)","previouslyFormattedCitation":"(Wang et al. 1995, Laslett et al. 2002, Eveson et al. 2004,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(Wang et al. 1995, Laslett et al. 2002, Eveson et al. 2004,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p>
    <w:p w14:paraId="5DD8831C" w14:textId="7EEA3029" w:rsidR="008C372D" w:rsidRPr="00046C8F" w:rsidRDefault="008C372D" w:rsidP="008C372D">
      <w:pPr>
        <w:spacing w:line="480" w:lineRule="auto"/>
        <w:rPr>
          <w:rFonts w:ascii="Times New Roman" w:hAnsi="Times New Roman" w:cs="Times New Roman"/>
          <w:sz w:val="24"/>
          <w:szCs w:val="24"/>
        </w:rPr>
      </w:pPr>
      <w:r>
        <w:rPr>
          <w:rFonts w:ascii="Times New Roman" w:hAnsi="Times New Roman" w:cs="Times New Roman"/>
          <w:i/>
          <w:sz w:val="24"/>
          <w:szCs w:val="24"/>
        </w:rPr>
        <w:tab/>
      </w:r>
      <w:r w:rsidRPr="00046C8F">
        <w:rPr>
          <w:rFonts w:ascii="Times New Roman" w:hAnsi="Times New Roman" w:cs="Times New Roman"/>
          <w:sz w:val="24"/>
          <w:szCs w:val="24"/>
        </w:rPr>
        <w:t xml:space="preserve">Here previously unreported tagging data </w:t>
      </w:r>
      <w:r w:rsidR="00B45510">
        <w:rPr>
          <w:rFonts w:ascii="Times New Roman" w:hAnsi="Times New Roman" w:cs="Times New Roman"/>
          <w:sz w:val="24"/>
          <w:szCs w:val="24"/>
        </w:rPr>
        <w:t xml:space="preserve">collected in the Main Hawaiian Islands (MHI) </w:t>
      </w:r>
      <w:r>
        <w:rPr>
          <w:rFonts w:ascii="Times New Roman" w:hAnsi="Times New Roman" w:cs="Times New Roman"/>
          <w:sz w:val="24"/>
          <w:szCs w:val="24"/>
        </w:rPr>
        <w:t>are</w:t>
      </w:r>
      <w:r w:rsidRPr="00046C8F">
        <w:rPr>
          <w:rFonts w:ascii="Times New Roman" w:hAnsi="Times New Roman" w:cs="Times New Roman"/>
          <w:sz w:val="24"/>
          <w:szCs w:val="24"/>
        </w:rPr>
        <w:t xml:space="preserve"> used to estimate growth parameters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using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Bayesian and maximum likelihood procedures</w:t>
      </w:r>
      <w:commentRangeStart w:id="27"/>
      <w:r w:rsidRPr="00046C8F">
        <w:rPr>
          <w:rFonts w:ascii="Times New Roman" w:hAnsi="Times New Roman" w:cs="Times New Roman"/>
          <w:sz w:val="24"/>
          <w:szCs w:val="24"/>
        </w:rPr>
        <w:t xml:space="preserve">. A series of models integrating previous length-at-age and length frequency data </w:t>
      </w:r>
      <w:r w:rsidR="00B45510">
        <w:rPr>
          <w:rFonts w:ascii="Times New Roman" w:hAnsi="Times New Roman" w:cs="Times New Roman"/>
          <w:sz w:val="24"/>
          <w:szCs w:val="24"/>
        </w:rPr>
        <w:t xml:space="preserve">collected from the MHI and Northwestern Hawaiian Islands (NWHI) </w:t>
      </w:r>
      <w:r>
        <w:rPr>
          <w:rFonts w:ascii="Times New Roman" w:hAnsi="Times New Roman" w:cs="Times New Roman"/>
          <w:sz w:val="24"/>
          <w:szCs w:val="24"/>
        </w:rPr>
        <w:t xml:space="preserve">with the tagging data </w:t>
      </w:r>
      <w:r w:rsidRPr="00046C8F">
        <w:rPr>
          <w:rFonts w:ascii="Times New Roman" w:hAnsi="Times New Roman" w:cs="Times New Roman"/>
          <w:sz w:val="24"/>
          <w:szCs w:val="24"/>
        </w:rPr>
        <w:t xml:space="preserve">are developed to describe growth across most of the </w:t>
      </w:r>
      <w:r>
        <w:rPr>
          <w:rFonts w:ascii="Times New Roman" w:hAnsi="Times New Roman" w:cs="Times New Roman"/>
          <w:sz w:val="24"/>
          <w:szCs w:val="24"/>
        </w:rPr>
        <w:t xml:space="preserve">species’ </w:t>
      </w:r>
      <w:r w:rsidRPr="00046C8F">
        <w:rPr>
          <w:rFonts w:ascii="Times New Roman" w:hAnsi="Times New Roman" w:cs="Times New Roman"/>
          <w:sz w:val="24"/>
          <w:szCs w:val="24"/>
        </w:rPr>
        <w:t xml:space="preserve">life history. </w:t>
      </w:r>
      <w:commentRangeEnd w:id="27"/>
      <w:r w:rsidR="00ED3DFF">
        <w:rPr>
          <w:rStyle w:val="CommentReference"/>
        </w:rPr>
        <w:commentReference w:id="27"/>
      </w:r>
      <w:r w:rsidRPr="00046C8F">
        <w:rPr>
          <w:rFonts w:ascii="Times New Roman" w:hAnsi="Times New Roman" w:cs="Times New Roman"/>
          <w:sz w:val="24"/>
          <w:szCs w:val="24"/>
        </w:rPr>
        <w:t>Models are tested to determine a preferred model structure. New growth parameters are estimated and compared to those previously reported for the Hawaiian Archipelago.</w:t>
      </w:r>
    </w:p>
    <w:p w14:paraId="562AB4B1" w14:textId="77777777" w:rsidR="008C372D" w:rsidRPr="00046C8F" w:rsidRDefault="008C372D" w:rsidP="008C372D">
      <w:pPr>
        <w:spacing w:line="480" w:lineRule="auto"/>
        <w:ind w:firstLine="720"/>
        <w:rPr>
          <w:rFonts w:ascii="Times New Roman" w:hAnsi="Times New Roman" w:cs="Times New Roman"/>
          <w:sz w:val="24"/>
          <w:szCs w:val="24"/>
        </w:rPr>
      </w:pPr>
    </w:p>
    <w:p w14:paraId="3F62DD3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Methods</w:t>
      </w:r>
    </w:p>
    <w:p w14:paraId="66E0243A" w14:textId="54C8DA01"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r w:rsidR="00181C93">
        <w:rPr>
          <w:rFonts w:ascii="Times New Roman" w:hAnsi="Times New Roman" w:cs="Times New Roman"/>
          <w:i/>
          <w:sz w:val="24"/>
          <w:szCs w:val="24"/>
        </w:rPr>
        <w:t xml:space="preserve"> </w:t>
      </w:r>
    </w:p>
    <w:p w14:paraId="53AB4B76" w14:textId="3341A92D" w:rsidR="003D6529"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Tagging data used for this analysis were obtained by biologists from Hawaii’s Division of Aquatic Resources (DAR) within the state’s Department of Land and Natural Resources (DLNR). </w:t>
      </w:r>
      <w:commentRangeStart w:id="28"/>
      <w:commentRangeStart w:id="29"/>
      <w:r w:rsidRPr="00046C8F">
        <w:rPr>
          <w:rFonts w:ascii="Times New Roman" w:hAnsi="Times New Roman" w:cs="Times New Roman"/>
          <w:sz w:val="24"/>
          <w:szCs w:val="24"/>
        </w:rPr>
        <w:t xml:space="preserve">Between 1989 and </w:t>
      </w:r>
      <w:r w:rsidR="00666E5B" w:rsidRPr="00046C8F">
        <w:rPr>
          <w:rFonts w:ascii="Times New Roman" w:hAnsi="Times New Roman" w:cs="Times New Roman"/>
          <w:sz w:val="24"/>
          <w:szCs w:val="24"/>
        </w:rPr>
        <w:t>199</w:t>
      </w:r>
      <w:r w:rsidR="00666E5B">
        <w:rPr>
          <w:rFonts w:ascii="Times New Roman" w:hAnsi="Times New Roman" w:cs="Times New Roman"/>
          <w:sz w:val="24"/>
          <w:szCs w:val="24"/>
        </w:rPr>
        <w:t xml:space="preserve">3 </w:t>
      </w:r>
      <w:r w:rsidRPr="00046C8F">
        <w:rPr>
          <w:rFonts w:ascii="Times New Roman" w:hAnsi="Times New Roman" w:cs="Times New Roman"/>
          <w:sz w:val="24"/>
          <w:szCs w:val="24"/>
        </w:rPr>
        <w:t xml:space="preserve">the Opakapaka Tagging Program (OTP), led by staff biologist Henry Okamoto and operating from fishing vessels contracted out of Honolulu Harbor, targeted and tagged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commentRangeEnd w:id="28"/>
      <w:r w:rsidR="00344C31">
        <w:rPr>
          <w:rStyle w:val="CommentReference"/>
        </w:rPr>
        <w:commentReference w:id="28"/>
      </w:r>
      <w:commentRangeEnd w:id="29"/>
      <w:r w:rsidR="0017421B">
        <w:rPr>
          <w:rStyle w:val="CommentReference"/>
        </w:rPr>
        <w:commentReference w:id="29"/>
      </w:r>
    </w:p>
    <w:p w14:paraId="3FDAC0B4" w14:textId="37D6BC4C" w:rsidR="008C372D" w:rsidRPr="00046C8F" w:rsidRDefault="003D6529" w:rsidP="008C37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30"/>
      <w:commentRangeStart w:id="31"/>
      <w:r>
        <w:rPr>
          <w:rFonts w:ascii="Times New Roman" w:hAnsi="Times New Roman" w:cs="Times New Roman"/>
          <w:sz w:val="24"/>
          <w:szCs w:val="24"/>
        </w:rPr>
        <w:t>All tagging effort occurred in the Main Hawaiian Islands</w:t>
      </w:r>
      <w:r w:rsidR="00B45510">
        <w:rPr>
          <w:rFonts w:ascii="Times New Roman" w:hAnsi="Times New Roman" w:cs="Times New Roman"/>
          <w:sz w:val="24"/>
          <w:szCs w:val="24"/>
        </w:rPr>
        <w:t xml:space="preserve"> (MHI) </w:t>
      </w:r>
      <w:r>
        <w:rPr>
          <w:rFonts w:ascii="Times New Roman" w:hAnsi="Times New Roman" w:cs="Times New Roman"/>
          <w:sz w:val="24"/>
          <w:szCs w:val="24"/>
        </w:rPr>
        <w:t xml:space="preserve">and was concentrated primarily around the island of Oahu and </w:t>
      </w:r>
      <w:r w:rsidR="00BA7626">
        <w:rPr>
          <w:rFonts w:ascii="Times New Roman" w:hAnsi="Times New Roman" w:cs="Times New Roman"/>
          <w:sz w:val="24"/>
          <w:szCs w:val="24"/>
        </w:rPr>
        <w:t>the Maui Nui complex consisting of the islands of Maui, Molokai, Lanai and Kahoolawe</w:t>
      </w:r>
      <w:r w:rsidR="00406CC5">
        <w:rPr>
          <w:rFonts w:ascii="Times New Roman" w:hAnsi="Times New Roman" w:cs="Times New Roman"/>
          <w:sz w:val="24"/>
          <w:szCs w:val="24"/>
        </w:rPr>
        <w:t>.</w:t>
      </w:r>
      <w:r w:rsidR="00BA7626">
        <w:rPr>
          <w:rFonts w:ascii="Times New Roman" w:hAnsi="Times New Roman" w:cs="Times New Roman"/>
          <w:sz w:val="24"/>
          <w:szCs w:val="24"/>
        </w:rPr>
        <w:t xml:space="preserve"> </w:t>
      </w:r>
      <w:r w:rsidR="00406CC5">
        <w:rPr>
          <w:rFonts w:ascii="Times New Roman" w:hAnsi="Times New Roman" w:cs="Times New Roman"/>
          <w:sz w:val="24"/>
          <w:szCs w:val="24"/>
        </w:rPr>
        <w:t>S</w:t>
      </w:r>
      <w:r w:rsidR="00BA7626">
        <w:rPr>
          <w:rFonts w:ascii="Times New Roman" w:hAnsi="Times New Roman" w:cs="Times New Roman"/>
          <w:sz w:val="24"/>
          <w:szCs w:val="24"/>
        </w:rPr>
        <w:t>ince 1990</w:t>
      </w:r>
      <w:r w:rsidR="00406CC5">
        <w:rPr>
          <w:rFonts w:ascii="Times New Roman" w:hAnsi="Times New Roman" w:cs="Times New Roman"/>
          <w:sz w:val="24"/>
          <w:szCs w:val="24"/>
        </w:rPr>
        <w:t>, these areas</w:t>
      </w:r>
      <w:r w:rsidR="00BA7626">
        <w:rPr>
          <w:rFonts w:ascii="Times New Roman" w:hAnsi="Times New Roman" w:cs="Times New Roman"/>
          <w:sz w:val="24"/>
          <w:szCs w:val="24"/>
        </w:rPr>
        <w:t xml:space="preserve"> have accounted for approximately 67.7% of </w:t>
      </w:r>
      <w:r w:rsidR="00406CC5">
        <w:rPr>
          <w:rFonts w:ascii="Times New Roman" w:hAnsi="Times New Roman" w:cs="Times New Roman"/>
          <w:sz w:val="24"/>
          <w:szCs w:val="24"/>
        </w:rPr>
        <w:t xml:space="preserve">Hawaii’s commercial </w:t>
      </w:r>
      <w:r w:rsidR="00BA7626">
        <w:rPr>
          <w:rFonts w:ascii="Times New Roman" w:hAnsi="Times New Roman" w:cs="Times New Roman"/>
          <w:sz w:val="24"/>
          <w:szCs w:val="24"/>
        </w:rPr>
        <w:t>bottomfish harvest.</w:t>
      </w:r>
      <w:r w:rsidR="00C5325A">
        <w:rPr>
          <w:rFonts w:ascii="Times New Roman" w:hAnsi="Times New Roman" w:cs="Times New Roman"/>
          <w:sz w:val="24"/>
          <w:szCs w:val="24"/>
        </w:rPr>
        <w:t xml:space="preserve"> </w:t>
      </w:r>
      <w:commentRangeEnd w:id="30"/>
      <w:r w:rsidR="00344C31">
        <w:rPr>
          <w:rStyle w:val="CommentReference"/>
        </w:rPr>
        <w:commentReference w:id="30"/>
      </w:r>
      <w:commentRangeEnd w:id="31"/>
      <w:r w:rsidR="008B64F6">
        <w:rPr>
          <w:rStyle w:val="CommentReference"/>
        </w:rPr>
        <w:commentReference w:id="31"/>
      </w:r>
      <w:r w:rsidR="006E088F">
        <w:rPr>
          <w:rFonts w:ascii="Times New Roman" w:hAnsi="Times New Roman" w:cs="Times New Roman"/>
          <w:sz w:val="24"/>
          <w:szCs w:val="24"/>
        </w:rPr>
        <w:t>Coarse location</w:t>
      </w:r>
      <w:r w:rsidR="00E90E82">
        <w:rPr>
          <w:rFonts w:ascii="Times New Roman" w:hAnsi="Times New Roman" w:cs="Times New Roman"/>
          <w:sz w:val="24"/>
          <w:szCs w:val="24"/>
        </w:rPr>
        <w:t xml:space="preserve"> data was provided in the form of</w:t>
      </w:r>
      <w:r w:rsidR="006E088F">
        <w:rPr>
          <w:rFonts w:ascii="Times New Roman" w:hAnsi="Times New Roman" w:cs="Times New Roman"/>
          <w:sz w:val="24"/>
          <w:szCs w:val="24"/>
        </w:rPr>
        <w:t xml:space="preserve"> the commercial statistical reporting grid areas</w:t>
      </w:r>
      <w:r w:rsidR="00E90E82">
        <w:rPr>
          <w:rFonts w:ascii="Times New Roman" w:hAnsi="Times New Roman" w:cs="Times New Roman"/>
          <w:sz w:val="24"/>
          <w:szCs w:val="24"/>
        </w:rPr>
        <w:t xml:space="preserve"> in which individuals were tagged and recaptured</w:t>
      </w:r>
      <w:r w:rsidR="00750F6B">
        <w:rPr>
          <w:rFonts w:ascii="Times New Roman" w:hAnsi="Times New Roman" w:cs="Times New Roman"/>
          <w:sz w:val="24"/>
          <w:szCs w:val="24"/>
        </w:rPr>
        <w:t xml:space="preserve"> (</w:t>
      </w:r>
      <w:r w:rsidR="00F11515">
        <w:rPr>
          <w:rFonts w:ascii="Times New Roman" w:hAnsi="Times New Roman" w:cs="Times New Roman"/>
          <w:sz w:val="24"/>
          <w:szCs w:val="24"/>
        </w:rPr>
        <w:t>Table 1, Figure 1</w:t>
      </w:r>
      <w:r w:rsidR="00750F6B">
        <w:rPr>
          <w:rFonts w:ascii="Times New Roman" w:hAnsi="Times New Roman" w:cs="Times New Roman"/>
          <w:sz w:val="24"/>
          <w:szCs w:val="24"/>
        </w:rPr>
        <w:t>)</w:t>
      </w:r>
      <w:r w:rsidR="006E088F">
        <w:rPr>
          <w:rFonts w:ascii="Times New Roman" w:hAnsi="Times New Roman" w:cs="Times New Roman"/>
          <w:sz w:val="24"/>
          <w:szCs w:val="24"/>
        </w:rPr>
        <w:t>.</w:t>
      </w:r>
      <w:r w:rsidR="00C5325A">
        <w:rPr>
          <w:rFonts w:ascii="Times New Roman" w:hAnsi="Times New Roman" w:cs="Times New Roman"/>
          <w:sz w:val="24"/>
          <w:szCs w:val="24"/>
        </w:rPr>
        <w:t xml:space="preserve"> </w:t>
      </w:r>
      <w:r w:rsidR="00BA7626">
        <w:rPr>
          <w:rFonts w:ascii="Times New Roman" w:hAnsi="Times New Roman" w:cs="Times New Roman"/>
          <w:sz w:val="24"/>
          <w:szCs w:val="24"/>
        </w:rPr>
        <w:t>L</w:t>
      </w:r>
      <w:r>
        <w:rPr>
          <w:rFonts w:ascii="Times New Roman" w:hAnsi="Times New Roman" w:cs="Times New Roman"/>
          <w:sz w:val="24"/>
          <w:szCs w:val="24"/>
        </w:rPr>
        <w:t xml:space="preserve">ess than 1% of fish in this study were tagged </w:t>
      </w:r>
      <w:r w:rsidR="002D1FA8">
        <w:rPr>
          <w:rFonts w:ascii="Times New Roman" w:hAnsi="Times New Roman" w:cs="Times New Roman"/>
          <w:sz w:val="24"/>
          <w:szCs w:val="24"/>
        </w:rPr>
        <w:t>off the islands of Niihau or Hawaii (Big Island)</w:t>
      </w:r>
      <w:r>
        <w:rPr>
          <w:rFonts w:ascii="Times New Roman" w:hAnsi="Times New Roman" w:cs="Times New Roman"/>
          <w:sz w:val="24"/>
          <w:szCs w:val="24"/>
        </w:rPr>
        <w:t>.</w:t>
      </w:r>
      <w:r w:rsidR="00BA7626">
        <w:rPr>
          <w:rFonts w:ascii="Times New Roman" w:hAnsi="Times New Roman" w:cs="Times New Roman"/>
          <w:sz w:val="24"/>
          <w:szCs w:val="24"/>
        </w:rPr>
        <w:t xml:space="preserve"> Adult bottomfish occupy depths between 100 and 400 m along undersea shelves and banks</w:t>
      </w:r>
      <w:r w:rsidR="00406CC5">
        <w:rPr>
          <w:rFonts w:ascii="Times New Roman" w:hAnsi="Times New Roman" w:cs="Times New Roman"/>
          <w:sz w:val="24"/>
          <w:szCs w:val="24"/>
        </w:rPr>
        <w:t xml:space="preserve"> </w:t>
      </w:r>
      <w:r w:rsidR="00406CC5">
        <w:rPr>
          <w:rFonts w:ascii="Times New Roman" w:hAnsi="Times New Roman" w:cs="Times New Roman"/>
          <w:sz w:val="24"/>
          <w:szCs w:val="24"/>
        </w:rPr>
        <w:fldChar w:fldCharType="begin" w:fldLock="1"/>
      </w:r>
      <w:r w:rsidR="0043048B">
        <w:rPr>
          <w:rFonts w:ascii="Times New Roman" w:hAnsi="Times New Roman" w:cs="Times New Roman"/>
          <w:sz w:val="24"/>
          <w:szCs w:val="24"/>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t>(Parke 2007)</w: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t xml:space="preserve">. </w:t>
      </w:r>
      <w:r w:rsidR="00406CC5">
        <w:rPr>
          <w:rFonts w:ascii="Times New Roman" w:hAnsi="Times New Roman" w:cs="Times New Roman"/>
          <w:sz w:val="24"/>
          <w:szCs w:val="24"/>
        </w:rPr>
        <w:t>In total</w:t>
      </w:r>
      <w:r w:rsidR="00CD35B6">
        <w:rPr>
          <w:rFonts w:ascii="Times New Roman" w:hAnsi="Times New Roman" w:cs="Times New Roman"/>
          <w:sz w:val="24"/>
          <w:szCs w:val="24"/>
        </w:rPr>
        <w:t xml:space="preserve">, the </w:t>
      </w:r>
      <w:r w:rsidR="00406CC5" w:rsidRPr="00046C8F">
        <w:rPr>
          <w:rFonts w:ascii="Times New Roman" w:hAnsi="Times New Roman" w:cs="Times New Roman"/>
          <w:sz w:val="24"/>
          <w:szCs w:val="24"/>
        </w:rPr>
        <w:t>OTP</w:t>
      </w:r>
      <w:r w:rsidR="00406CC5" w:rsidRPr="00046C8F">
        <w:rPr>
          <w:rFonts w:ascii="Times New Roman" w:hAnsi="Times New Roman" w:cs="Times New Roman"/>
          <w:i/>
          <w:sz w:val="24"/>
          <w:szCs w:val="24"/>
        </w:rPr>
        <w:t xml:space="preserve"> </w:t>
      </w:r>
      <w:r w:rsidR="00406CC5" w:rsidRPr="00046C8F">
        <w:rPr>
          <w:rFonts w:ascii="Times New Roman" w:hAnsi="Times New Roman" w:cs="Times New Roman"/>
          <w:sz w:val="24"/>
          <w:szCs w:val="24"/>
        </w:rPr>
        <w:t xml:space="preserve">tagged 4,179 juvenile and adult </w:t>
      </w:r>
      <w:r w:rsidR="00406CC5" w:rsidRPr="004C5E05">
        <w:rPr>
          <w:rFonts w:ascii="Times New Roman" w:hAnsi="Times New Roman" w:cs="Times New Roman"/>
          <w:i/>
          <w:sz w:val="24"/>
          <w:szCs w:val="24"/>
        </w:rPr>
        <w:t>P. filamentosus</w:t>
      </w:r>
      <w:r w:rsidR="00406CC5">
        <w:rPr>
          <w:rFonts w:ascii="Times New Roman" w:hAnsi="Times New Roman" w:cs="Times New Roman"/>
          <w:sz w:val="24"/>
          <w:szCs w:val="24"/>
        </w:rPr>
        <w:t>.</w:t>
      </w:r>
    </w:p>
    <w:p w14:paraId="461F87F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Fish were caught with hook-and-line gear and brought to the surface at a rate of 2-5 feet per second. Prior to tagging, each fish was placed in a holding container with aerated seawater to ascertain survival likelihood. If the stomach was inverted and full of gas, it was punctured using a small sharp instrument (e.g., scalpel, hypodermic needle, fish hook). </w:t>
      </w:r>
      <w:commentRangeStart w:id="32"/>
      <w:commentRangeStart w:id="33"/>
      <w:r w:rsidRPr="00046C8F">
        <w:rPr>
          <w:rFonts w:ascii="Times New Roman" w:hAnsi="Times New Roman" w:cs="Times New Roman"/>
          <w:sz w:val="24"/>
          <w:szCs w:val="24"/>
        </w:rPr>
        <w:t xml:space="preserve">A few scales were carefully removed and a small (~1 cm) incision was made near the fish’s anal opening to assist in expelling gas from the body cavity. </w:t>
      </w:r>
      <w:commentRangeEnd w:id="32"/>
      <w:r w:rsidR="000C7507">
        <w:rPr>
          <w:rStyle w:val="CommentReference"/>
        </w:rPr>
        <w:commentReference w:id="32"/>
      </w:r>
      <w:commentRangeEnd w:id="33"/>
      <w:r w:rsidR="00D41C92">
        <w:rPr>
          <w:rStyle w:val="CommentReference"/>
        </w:rPr>
        <w:commentReference w:id="33"/>
      </w:r>
      <w:r w:rsidRPr="00046C8F">
        <w:rPr>
          <w:rFonts w:ascii="Times New Roman" w:hAnsi="Times New Roman" w:cs="Times New Roman"/>
          <w:sz w:val="24"/>
          <w:szCs w:val="24"/>
        </w:rPr>
        <w:t xml:space="preserve">Fish appearing lively and upright were deemed likely to survive and thus suitable candidates for tagging. These fish were surgically implanted with unique identifiable internal anchor tags with a monofilament streamer protruding from the incision in the peritoneal cavity. The fork length of each fish measured to the nearest ¼ inch was recorded before the fish was returned headfirst to sea with enough downward momentum to assist in counteracting buoyancy caused by any residual gas. </w:t>
      </w:r>
    </w:p>
    <w:p w14:paraId="42B0E381" w14:textId="70165880"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Pr="00046C8F">
        <w:rPr>
          <w:rFonts w:ascii="Times New Roman" w:hAnsi="Times New Roman" w:cs="Times New Roman"/>
          <w:sz w:val="24"/>
          <w:szCs w:val="24"/>
        </w:rPr>
        <w:t xml:space="preserve">487 recaptures recorded </w:t>
      </w:r>
      <w:r>
        <w:rPr>
          <w:rFonts w:ascii="Times New Roman" w:hAnsi="Times New Roman" w:cs="Times New Roman"/>
          <w:sz w:val="24"/>
          <w:szCs w:val="24"/>
        </w:rPr>
        <w:t>for</w:t>
      </w:r>
      <w:r w:rsidRPr="00046C8F">
        <w:rPr>
          <w:rFonts w:ascii="Times New Roman" w:hAnsi="Times New Roman" w:cs="Times New Roman"/>
          <w:sz w:val="24"/>
          <w:szCs w:val="24"/>
        </w:rPr>
        <w:t xml:space="preserve"> 43</w:t>
      </w:r>
      <w:r w:rsidR="00CD2C6B">
        <w:rPr>
          <w:rFonts w:ascii="Times New Roman" w:hAnsi="Times New Roman" w:cs="Times New Roman"/>
          <w:sz w:val="24"/>
          <w:szCs w:val="24"/>
        </w:rPr>
        <w:t>9</w:t>
      </w:r>
      <w:r w:rsidRPr="00046C8F">
        <w:rPr>
          <w:rFonts w:ascii="Times New Roman" w:hAnsi="Times New Roman" w:cs="Times New Roman"/>
          <w:sz w:val="24"/>
          <w:szCs w:val="24"/>
        </w:rPr>
        <w:t xml:space="preserve"> unique individuals for a recapture rate of 10.</w:t>
      </w:r>
      <w:r w:rsidR="00CD2C6B">
        <w:rPr>
          <w:rFonts w:ascii="Times New Roman" w:hAnsi="Times New Roman" w:cs="Times New Roman"/>
          <w:sz w:val="24"/>
          <w:szCs w:val="24"/>
        </w:rPr>
        <w:t>5</w:t>
      </w:r>
      <w:r w:rsidRPr="00046C8F">
        <w:rPr>
          <w:rFonts w:ascii="Times New Roman" w:hAnsi="Times New Roman" w:cs="Times New Roman"/>
          <w:sz w:val="24"/>
          <w:szCs w:val="24"/>
        </w:rPr>
        <w:t>%</w:t>
      </w:r>
      <w:r>
        <w:rPr>
          <w:rFonts w:ascii="Times New Roman" w:hAnsi="Times New Roman" w:cs="Times New Roman"/>
          <w:sz w:val="24"/>
          <w:szCs w:val="24"/>
        </w:rPr>
        <w:t xml:space="preserve"> of tagged fish</w:t>
      </w:r>
      <w:r w:rsidRPr="00046C8F">
        <w:rPr>
          <w:rFonts w:ascii="Times New Roman" w:hAnsi="Times New Roman" w:cs="Times New Roman"/>
          <w:sz w:val="24"/>
          <w:szCs w:val="24"/>
        </w:rPr>
        <w:t xml:space="preserve">. Recaptures of marked </w:t>
      </w:r>
      <w:r w:rsidRPr="00390DCD">
        <w:rPr>
          <w:rFonts w:ascii="Times New Roman" w:hAnsi="Times New Roman" w:cs="Times New Roman"/>
          <w:i/>
          <w:sz w:val="24"/>
          <w:szCs w:val="24"/>
        </w:rPr>
        <w:t>P. filamentosus</w:t>
      </w:r>
      <w:r w:rsidRPr="00046C8F">
        <w:rPr>
          <w:rFonts w:ascii="Times New Roman" w:hAnsi="Times New Roman" w:cs="Times New Roman"/>
          <w:sz w:val="24"/>
          <w:szCs w:val="24"/>
        </w:rPr>
        <w:t xml:space="preserve"> were reported up to a decade after tagging with the most recent fish reported in October of 2003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Pristipomoides filamentosus, in Hawaii: Insights from a large-scale tagging program and computer simulation","type":"thesis"},"uris":["http://www.mendeley.com/documents/?uuid=de21fecb-1fc9-4587-8335-420accdc5536"]},{"id":"ITEM-2","itemData":{"author":[{"dropping-particle":"","family":"Okamoto","given":"Henry Y","non-dropping-particle":"","parse-names":false,"suffix":""}],"id":"ITEM-2","issued":{"date-parts":[["1993"]]},"number-of-pages":"1-7","publisher-place":"Honolulu, HI","title":"Develop opakapaka (pink snapper) tagging techniques to assess movement behavior","type":"report"},"uris":["http://www.mendeley.com/documents/?uuid=80ef0270-3418-30b1-991e-587c25e93624"]}],"mendeley":{"formattedCitation":"(Okamoto 1993, Kobayashi et al. 2008)","plainTextFormattedCitation":"(Okamoto 1993, Kobayashi et al. 2008)","previouslyFormattedCitation":"(Okamoto 1993, Kobayashi et al. 2008)"},"properties":{"noteIndex":0},"schema":"https://github.com/citation-style-language/schema/raw/master/csl-citation.json"}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xml:space="preserve">(Okamoto 1993, Kobayashi et al. </w:t>
      </w:r>
      <w:r w:rsidRPr="00046C8F">
        <w:rPr>
          <w:rFonts w:ascii="Times New Roman" w:hAnsi="Times New Roman" w:cs="Times New Roman"/>
          <w:noProof/>
          <w:sz w:val="24"/>
          <w:szCs w:val="24"/>
        </w:rPr>
        <w:lastRenderedPageBreak/>
        <w:t>2008)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Individuals recaptured by OTP personnel were outfitted with an additional tag following procedures similar to their initial capture. For each individual, the location of capture (DAR statistical reporting grid), length at tagging, and date of capture were recorded. Local commercial and recreational fishers were made aware of the program through fliers distributed at the local fish markets, to fish dealers, at fishing supply outlets, and posted at small boat harbors. Fishers were incentivized to report the location, depth, fork length, and date that tagged fish were landed with a $10 reward. </w:t>
      </w:r>
    </w:p>
    <w:p w14:paraId="1714A99A" w14:textId="77777777" w:rsidR="008C372D" w:rsidRPr="00046C8F" w:rsidRDefault="008C372D" w:rsidP="008C372D">
      <w:pPr>
        <w:spacing w:line="480" w:lineRule="auto"/>
        <w:rPr>
          <w:rFonts w:ascii="Times New Roman" w:hAnsi="Times New Roman" w:cs="Times New Roman"/>
          <w:i/>
          <w:sz w:val="24"/>
          <w:szCs w:val="24"/>
        </w:rPr>
      </w:pPr>
    </w:p>
    <w:p w14:paraId="0EBB3557"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Tagging Data</w:t>
      </w:r>
      <w:r>
        <w:rPr>
          <w:rFonts w:ascii="Times New Roman" w:hAnsi="Times New Roman" w:cs="Times New Roman"/>
          <w:i/>
          <w:sz w:val="24"/>
          <w:szCs w:val="24"/>
        </w:rPr>
        <w:t xml:space="preserve"> Management</w:t>
      </w:r>
    </w:p>
    <w:p w14:paraId="3EFA0D84" w14:textId="329E3C0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data collected by OTP was entered into an Excel spreadsheet with subsequent analysis performed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Computing","type":"article"},"uris":["http://www.mendeley.com/documents/?uuid=6f410de7-495b-44c0-a255-a978c58722f1"]}],"mendeley":{"formattedCitation":"(R Core Team 2014)","plainTextFormattedCitation":"(R Core Team 2014)","previouslyFormattedCitation":"(R Core Team 2014)"},"properties":{"noteIndex":0},"schema":"https://github.com/citation-style-language/schema/raw/master/csl-citation.json"}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 Core Team 2014)</w:t>
      </w:r>
      <w:r w:rsidRPr="00046C8F">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Bayesian statistical software </w:t>
      </w:r>
      <w:r>
        <w:rPr>
          <w:rFonts w:ascii="Times New Roman" w:hAnsi="Times New Roman" w:cs="Times New Roman"/>
          <w:sz w:val="24"/>
          <w:szCs w:val="24"/>
        </w:rPr>
        <w:t xml:space="preserve">JAGS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1","author":[{"dropping-particle":"","family":"Plummer","given":"M.","non-dropping-particle":"","parse-names":false,"suffix":""}],"container-title":"Proceedings of the 3rd international workshop on distributed statistical computing. Vol. 124.","id":"ITEM-1","issued":{"date-parts":[["2003"]]},"title":"JAGS: A program for analysis of Bayesian graphical models using Gibbs sampling. In Proceedings of the 3rd international workshop on distributed statistical computing","type":"paper-conference"},"uris":["http://www.mendeley.com/documents/?uuid=82d17af9-2e9d-4932-86c2-bab9fea2ec5a"]}],"mendeley":{"formattedCitation":"(Plummer 2003)","plainTextFormattedCitation":"(Plummer 2003)","previouslyFormattedCitation":"(Plummer 2003)"},"properties":{"noteIndex":0},"schema":"https://github.com/citation-style-language/schema/raw/master/csl-citation.json"}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(Plummer 2003)</w:t>
      </w:r>
      <w:r>
        <w:rPr>
          <w:rFonts w:ascii="Times New Roman" w:hAnsi="Times New Roman" w:cs="Times New Roman"/>
          <w:sz w:val="24"/>
          <w:szCs w:val="24"/>
        </w:rPr>
        <w:fldChar w:fldCharType="end"/>
      </w:r>
      <w:r>
        <w:rPr>
          <w:rFonts w:ascii="Times New Roman" w:hAnsi="Times New Roman" w:cs="Times New Roman"/>
          <w:sz w:val="24"/>
          <w:szCs w:val="24"/>
        </w:rPr>
        <w:t xml:space="preserve">, and the R package R2Jags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{"citationItems":[{"id":"ITEM-1","itemData":{"abstract":"Yu-Sung Su and Masanao Yajima, (2013). R2jags: A Package for Running jags from R. R package version 0.03-11.","author":[{"dropping-particle":"","family":"Su","given":"YS","non-dropping-particle":"","parse-names":false,"suffix":""},{"dropping-particle":"","family":"Yajima","given":"Masanao","non-dropping-particle":"","parse-names":false,"suffix":""}],"id":"ITEM-1","issued":{"date-parts":[["2012"]]},"title":"R2jags: A Package for Running JAGS from R","type":"article"},"uris":["http://www.mendeley.com/documents/?uuid=505dd24d-2d00-4d90-aef0-f1f419b8f16b"]}],"mendeley":{"formattedCitation":"(Su and Yajima 2012)","plainTextFormattedCitation":"(Su and Yajima 2012)","previouslyFormattedCitation":"(Su and Yajima 2012)"},"properties":{"noteIndex":0},"schema":"https://github.com/citation-style-language/schema/raw/master/csl-citation.json"}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(Su and Yajima 2012)</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Fish were removed from the dataset if they were not the </w:t>
      </w:r>
      <w:r>
        <w:rPr>
          <w:rFonts w:ascii="Times New Roman" w:hAnsi="Times New Roman" w:cs="Times New Roman"/>
          <w:sz w:val="24"/>
          <w:szCs w:val="24"/>
        </w:rPr>
        <w:t xml:space="preserve">correct </w:t>
      </w:r>
      <w:r w:rsidRPr="00046C8F">
        <w:rPr>
          <w:rFonts w:ascii="Times New Roman" w:hAnsi="Times New Roman" w:cs="Times New Roman"/>
          <w:sz w:val="24"/>
          <w:szCs w:val="24"/>
        </w:rPr>
        <w:t xml:space="preserve">species of interest, if no recapture was reported, or if there was no record of the tag identification number. </w:t>
      </w:r>
      <w:commentRangeStart w:id="34"/>
      <w:commentRangeStart w:id="35"/>
      <w:r w:rsidRPr="00046C8F">
        <w:rPr>
          <w:rFonts w:ascii="Times New Roman" w:hAnsi="Times New Roman" w:cs="Times New Roman"/>
          <w:sz w:val="24"/>
          <w:szCs w:val="24"/>
        </w:rPr>
        <w:t xml:space="preserve">Fork lengths for the remaining fish recorded at tagging and recapture were linearly transformed from inches to centimeters prior to model fitting. </w:t>
      </w:r>
      <w:commentRangeEnd w:id="34"/>
      <w:r w:rsidR="00A7367F">
        <w:rPr>
          <w:rStyle w:val="CommentReference"/>
        </w:rPr>
        <w:commentReference w:id="34"/>
      </w:r>
      <w:commentRangeEnd w:id="35"/>
      <w:r w:rsidR="00674FE7">
        <w:rPr>
          <w:rStyle w:val="CommentReference"/>
        </w:rPr>
        <w:commentReference w:id="35"/>
      </w:r>
      <w:r w:rsidRPr="00046C8F">
        <w:rPr>
          <w:rFonts w:ascii="Times New Roman" w:hAnsi="Times New Roman" w:cs="Times New Roman"/>
          <w:sz w:val="24"/>
          <w:szCs w:val="24"/>
        </w:rPr>
        <w:t>Observed growth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sz w:val="24"/>
          <w:szCs w:val="24"/>
        </w:rPr>
        <w:t xml:space="preserve">) </w:t>
      </w:r>
      <w:r w:rsidRPr="00046C8F">
        <w:rPr>
          <w:rFonts w:ascii="Times New Roman" w:hAnsi="Times New Roman" w:cs="Times New Roman"/>
          <w:bCs/>
          <w:sz w:val="24"/>
          <w:szCs w:val="24"/>
        </w:rPr>
        <w:t>and time at liberty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calculated for each fish. If an individual was recaptured on more than one occasion,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bCs/>
          <w:sz w:val="24"/>
          <w:szCs w:val="24"/>
        </w:rPr>
        <w:t xml:space="preserve"> and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w:t>
      </w:r>
      <w:r w:rsidR="00E84DA7">
        <w:rPr>
          <w:rFonts w:ascii="Times New Roman" w:hAnsi="Times New Roman" w:cs="Times New Roman"/>
          <w:bCs/>
          <w:sz w:val="24"/>
          <w:szCs w:val="24"/>
        </w:rPr>
        <w:t xml:space="preserve">only </w:t>
      </w:r>
      <w:r w:rsidRPr="00046C8F">
        <w:rPr>
          <w:rFonts w:ascii="Times New Roman" w:hAnsi="Times New Roman" w:cs="Times New Roman"/>
          <w:bCs/>
          <w:sz w:val="24"/>
          <w:szCs w:val="24"/>
        </w:rPr>
        <w:t>calculated between the first marking event and the last recapture so as to not violate assumptions of independence</w:t>
      </w:r>
      <w:commentRangeStart w:id="36"/>
      <w:commentRangeStart w:id="37"/>
      <w:r w:rsidRPr="00046C8F">
        <w:rPr>
          <w:rFonts w:ascii="Times New Roman" w:hAnsi="Times New Roman" w:cs="Times New Roman"/>
          <w:sz w:val="24"/>
          <w:szCs w:val="24"/>
        </w:rPr>
        <w:t xml:space="preserve">. Fish with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less than 60 days </w:t>
      </w:r>
      <w:r w:rsidRPr="00046C8F">
        <w:rPr>
          <w:rFonts w:ascii="Times New Roman" w:hAnsi="Times New Roman" w:cs="Times New Roman"/>
          <w:sz w:val="24"/>
          <w:szCs w:val="24"/>
        </w:rPr>
        <w:t xml:space="preserve">were excluded from the dataset. </w:t>
      </w:r>
      <w:commentRangeEnd w:id="36"/>
      <w:r w:rsidR="00A7367F">
        <w:rPr>
          <w:rStyle w:val="CommentReference"/>
        </w:rPr>
        <w:commentReference w:id="36"/>
      </w:r>
      <w:commentRangeEnd w:id="37"/>
      <w:r w:rsidR="00674FE7">
        <w:rPr>
          <w:rStyle w:val="CommentReference"/>
        </w:rPr>
        <w:commentReference w:id="37"/>
      </w:r>
    </w:p>
    <w:p w14:paraId="19E562AA" w14:textId="77777777" w:rsidR="008C372D" w:rsidRPr="00046C8F" w:rsidRDefault="008C372D" w:rsidP="008C372D">
      <w:pPr>
        <w:spacing w:line="480" w:lineRule="auto"/>
        <w:rPr>
          <w:rFonts w:ascii="Times New Roman" w:hAnsi="Times New Roman" w:cs="Times New Roman"/>
          <w:sz w:val="24"/>
          <w:szCs w:val="24"/>
        </w:rPr>
      </w:pPr>
    </w:p>
    <w:p w14:paraId="1006C1D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 xml:space="preserve">Bayesian Approach </w:t>
      </w:r>
    </w:p>
    <w:p w14:paraId="6E4723C7"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Growth parameters were estimated for the </w:t>
      </w:r>
      <w:r w:rsidRPr="004C5E05">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tagging data following the Bayesian methodology of Zhang et al. (2009)</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This approach uses a Fabens version of the von Bertalanffy </w:t>
      </w:r>
      <w:r w:rsidRPr="00046C8F">
        <w:rPr>
          <w:rFonts w:ascii="Times New Roman" w:hAnsi="Times New Roman" w:cs="Times New Roman"/>
          <w:sz w:val="24"/>
          <w:szCs w:val="24"/>
        </w:rPr>
        <w:lastRenderedPageBreak/>
        <w:t>growth curve but allows the parameters to vary among individuals. Hence the length upon recapture is expressed as:</w:t>
      </w:r>
    </w:p>
    <w:p w14:paraId="3A347EDB" w14:textId="16FC2562"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(E1)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sup>
          </m:sSup>
          <m:r>
            <w:rPr>
              <w:rFonts w:ascii="Cambria Math" w:hAnsi="Cambria Math" w:cs="Times New Roman"/>
              <w:sz w:val="24"/>
              <w:szCs w:val="24"/>
            </w:rPr>
            <m:t>)</m:t>
          </m:r>
        </m:oMath>
      </m:oMathPara>
    </w:p>
    <w:p w14:paraId="0AF37140" w14:textId="6A63A526"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is parameterized such that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length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w:t>
      </w:r>
      <w:r w:rsidRPr="00046C8F">
        <w:rPr>
          <w:rFonts w:ascii="Times New Roman" w:hAnsi="Times New Roman" w:cs="Times New Roman"/>
          <w:i/>
          <w:sz w:val="24"/>
          <w:szCs w:val="24"/>
        </w:rPr>
        <w:t xml:space="preserv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time-at-liberty for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is the relative age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at tagging (age minus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are the von Bertalanffy growth parameters for the </w:t>
      </w:r>
      <w:proofErr w:type="spellStart"/>
      <w:r w:rsidRPr="00046C8F">
        <w:rPr>
          <w:rFonts w:ascii="Times New Roman" w:hAnsi="Times New Roman" w:cs="Times New Roman"/>
          <w:i/>
          <w:sz w:val="24"/>
          <w:szCs w:val="24"/>
        </w:rPr>
        <w:t>ith</w:t>
      </w:r>
      <w:proofErr w:type="spellEnd"/>
      <w:r w:rsidRPr="00046C8F">
        <w:rPr>
          <w:rFonts w:ascii="Times New Roman" w:hAnsi="Times New Roman" w:cs="Times New Roman"/>
          <w:sz w:val="24"/>
          <w:szCs w:val="24"/>
        </w:rPr>
        <w:t xml:space="preserve"> individual. These </w:t>
      </w:r>
      <w:ins w:id="38" w:author="Microsoft Office User" w:date="2019-05-30T13:04:00Z">
        <w:r w:rsidR="00A1180A">
          <w:rPr>
            <w:rFonts w:ascii="Times New Roman" w:hAnsi="Times New Roman" w:cs="Times New Roman"/>
            <w:sz w:val="24"/>
            <w:szCs w:val="24"/>
            <w:lang w:val="haw-US"/>
          </w:rPr>
          <w:t>i</w:t>
        </w:r>
        <w:proofErr w:type="spellStart"/>
        <w:r w:rsidR="00A1180A" w:rsidRPr="00046C8F">
          <w:rPr>
            <w:rFonts w:ascii="Times New Roman" w:hAnsi="Times New Roman" w:cs="Times New Roman"/>
            <w:sz w:val="24"/>
            <w:szCs w:val="24"/>
          </w:rPr>
          <w:t>ndividual</w:t>
        </w:r>
        <w:proofErr w:type="spellEnd"/>
        <w:r w:rsidR="00A1180A" w:rsidRPr="00046C8F">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parameters were drawn from Gaussian distributions defining the population mean values for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Uninformative priors were used for all input parameters, using Gaussian, gamma, beta, and uniform distributions following the approach of Zhang et al. (2009).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w:t>
      </w:r>
      <w:r w:rsidR="00774E1E">
        <w:rPr>
          <w:rFonts w:ascii="Times New Roman" w:hAnsi="Times New Roman" w:cs="Times New Roman"/>
          <w:sz w:val="24"/>
          <w:szCs w:val="24"/>
        </w:rPr>
        <w:t xml:space="preserve"> specifying these parameters and</w:t>
      </w:r>
      <w:r w:rsidRPr="00046C8F">
        <w:rPr>
          <w:rFonts w:ascii="Times New Roman" w:hAnsi="Times New Roman" w:cs="Times New Roman"/>
          <w:sz w:val="24"/>
          <w:szCs w:val="24"/>
        </w:rPr>
        <w:t xml:space="preserve"> performing this analysis is </w:t>
      </w:r>
      <w:r>
        <w:rPr>
          <w:rFonts w:ascii="Times New Roman" w:hAnsi="Times New Roman" w:cs="Times New Roman"/>
          <w:sz w:val="24"/>
          <w:szCs w:val="24"/>
        </w:rPr>
        <w:t>provided</w:t>
      </w:r>
      <w:r w:rsidRPr="00046C8F">
        <w:rPr>
          <w:rFonts w:ascii="Times New Roman" w:hAnsi="Times New Roman" w:cs="Times New Roman"/>
          <w:sz w:val="24"/>
          <w:szCs w:val="24"/>
        </w:rPr>
        <w:t xml:space="preserve"> in Appendix 1.</w:t>
      </w:r>
    </w:p>
    <w:p w14:paraId="384C67FC" w14:textId="17C6D943"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model which allowed both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as described above is henceforth referred to as Model 1. Three additional models were run in modified versions of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Model 2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while allowing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Model 3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while allowing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to vary across individuals. Lastly, Model 4 use</w:t>
      </w:r>
      <w:r>
        <w:rPr>
          <w:rFonts w:ascii="Times New Roman" w:hAnsi="Times New Roman" w:cs="Times New Roman"/>
          <w:sz w:val="24"/>
          <w:szCs w:val="24"/>
        </w:rPr>
        <w:t>d</w:t>
      </w:r>
      <w:r w:rsidRPr="00046C8F">
        <w:rPr>
          <w:rFonts w:ascii="Times New Roman" w:hAnsi="Times New Roman" w:cs="Times New Roman"/>
          <w:sz w:val="24"/>
          <w:szCs w:val="24"/>
        </w:rPr>
        <w:t xml:space="preserve"> both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t>
      </w:r>
      <w:commentRangeStart w:id="39"/>
      <w:commentRangeStart w:id="40"/>
      <w:r w:rsidRPr="00046C8F">
        <w:rPr>
          <w:rFonts w:ascii="Times New Roman" w:hAnsi="Times New Roman" w:cs="Times New Roman"/>
          <w:sz w:val="24"/>
          <w:szCs w:val="24"/>
        </w:rPr>
        <w:t xml:space="preserve">The term “fixed” in this context does not imply a user-specified constant value, but instead refers to the value that is estimated by the Bayesian modeling approach from a single distribution used to represent the mean growth process across all individuals. </w:t>
      </w:r>
      <w:commentRangeEnd w:id="39"/>
      <w:r w:rsidR="00671515">
        <w:rPr>
          <w:rStyle w:val="CommentReference"/>
        </w:rPr>
        <w:commentReference w:id="39"/>
      </w:r>
      <w:commentRangeEnd w:id="40"/>
      <w:r w:rsidR="00005466">
        <w:rPr>
          <w:rStyle w:val="CommentReference"/>
        </w:rPr>
        <w:commentReference w:id="40"/>
      </w:r>
      <w:r w:rsidRPr="00046C8F">
        <w:rPr>
          <w:rFonts w:ascii="Times New Roman" w:hAnsi="Times New Roman" w:cs="Times New Roman"/>
          <w:sz w:val="24"/>
          <w:szCs w:val="24"/>
        </w:rPr>
        <w:t xml:space="preserve">Model 4 would </w:t>
      </w:r>
      <w:r w:rsidRPr="004C5E05">
        <w:rPr>
          <w:rFonts w:ascii="Times New Roman" w:hAnsi="Times New Roman" w:cs="Times New Roman"/>
          <w:i/>
          <w:sz w:val="24"/>
          <w:szCs w:val="24"/>
        </w:rPr>
        <w:t>a priori</w:t>
      </w:r>
      <w:r w:rsidRPr="00046C8F">
        <w:rPr>
          <w:rFonts w:ascii="Times New Roman" w:hAnsi="Times New Roman" w:cs="Times New Roman"/>
          <w:sz w:val="24"/>
          <w:szCs w:val="24"/>
        </w:rPr>
        <w:t xml:space="preserve"> be most similar to the Fabens approach, with both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w:commentRangeStart w:id="41"/>
      <w:r w:rsidRPr="00046C8F">
        <w:rPr>
          <w:rFonts w:ascii="Times New Roman" w:hAnsi="Times New Roman" w:cs="Times New Roman"/>
          <w:sz w:val="24"/>
          <w:szCs w:val="24"/>
        </w:rPr>
        <w:t>but with the added feature of estimating ages at initial tagging</w:t>
      </w:r>
      <w:commentRangeEnd w:id="41"/>
      <w:r w:rsidR="00656313">
        <w:rPr>
          <w:rStyle w:val="CommentReference"/>
        </w:rPr>
        <w:commentReference w:id="41"/>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within the Bayesian framework. Inclusion of the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term represents a significant improvement over prior methods by modeling growth as a function of age, rather than observed length, allowing growth </w:t>
      </w:r>
      <w:r w:rsidRPr="00046C8F">
        <w:rPr>
          <w:rFonts w:ascii="Times New Roman" w:hAnsi="Times New Roman" w:cs="Times New Roman"/>
          <w:sz w:val="24"/>
          <w:szCs w:val="24"/>
        </w:rPr>
        <w:lastRenderedPageBreak/>
        <w:t>parameters to be compared</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models using tagging data and length-at-age methods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data","type":"article-journal","volume":"52"},"uris":["http://www.mendeley.com/documents/?uuid=9fac4536-4cd4-414f-bc5a-6782fe45c3cb"]}],"mendeley":{"formattedCitation":"(Wang et al. 1995)","plainTextFormattedCitation":"(Wang et al. 1995)","previouslyFormattedCitation":"(Wang et al. 1995)"},"properties":{"noteIndex":0},"schema":"https://github.com/citation-style-language/schema/raw/master/csl-citation.json"}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(Wang et al. 1995)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Model 1 is the presumptive best estimate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von Bertalanffy growth curve parameters, since it would allow the most flexible incorporation of individual variability in the parameter estimation process.</w:t>
      </w:r>
    </w:p>
    <w:p w14:paraId="296FFEA3" w14:textId="77777777" w:rsidR="00745419" w:rsidRDefault="008C372D" w:rsidP="008C372D">
      <w:pPr>
        <w:spacing w:line="480" w:lineRule="auto"/>
        <w:rPr>
          <w:ins w:id="42" w:author="Stephen Scherrer" w:date="2019-06-14T09:28:00Z"/>
          <w:rFonts w:ascii="Times New Roman" w:hAnsi="Times New Roman" w:cs="Times New Roman"/>
          <w:sz w:val="24"/>
          <w:szCs w:val="24"/>
        </w:rPr>
      </w:pPr>
      <w:r w:rsidRPr="00046C8F">
        <w:rPr>
          <w:rFonts w:ascii="Times New Roman" w:hAnsi="Times New Roman" w:cs="Times New Roman"/>
          <w:sz w:val="24"/>
          <w:szCs w:val="24"/>
        </w:rPr>
        <w:tab/>
        <w:t xml:space="preserve">For each Bayesian hierarchical model run, the first 10,000 samples from the posterior distribution were treated as burn-in and discarded from the Monte Carlo simulation. Every 50th sample from the following 500,000 samples (number kept = 10,000) was tabulated into the posterior distributions to reduce potential autocorrelation between sequential values or strings of values. The mean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values from the 10,000 kept samples were used as metrics of population mean values. Median values deviated from mean values by less than one half of 1 percent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indicative of symmetrical distributions easily characterized by any descriptor of value tendency (i.e., mean, median, or mode). The results from the Fabens (1965) approach fit using non-linear least squares provided estimates of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which were used as initial starting points in the Bayesian hierarchical approach. Two additional chains were run starting with initial values 50% lower and 100% higher than the initial estimates which resulted in nearly identical </w:t>
      </w:r>
      <w:r>
        <w:rPr>
          <w:rFonts w:ascii="Times New Roman" w:hAnsi="Times New Roman" w:cs="Times New Roman"/>
          <w:sz w:val="24"/>
          <w:szCs w:val="24"/>
        </w:rPr>
        <w:t xml:space="preserve">solutions as shown in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Convergence was also ascertained by examination of the Gelman-Rubin statistic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{"citationItems":[{"id":"ITEM-1","itemData":{"DOI":"10.2307/2246093","ISBN":"08834237","ISSN":"08834237","abstract":"The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Science","id":"ITEM-1","issue":"4","issued":{"date-parts":[["1992"]]},"page":"457-472","title":"lnference from Iterative Simulation Using Multiple Sequences","type":"article-journal","volume":"7"},"uris":["http://www.mendeley.com/documents/?uuid=2fefba62-fe25-40bf-a086-be4cd3033d48"]}],"mendeley":{"formattedCitation":"(Gelman and Rubin 1992)","plainTextFormattedCitation":"(Gelman and Rubin 1992)","previouslyFormattedCitation":"(Gelman and Rubin 1992)"},"properties":{"noteIndex":0},"schema":"https://github.com/citation-style-language/schema/raw/master/csl-citation.json"}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(Gelman and Rubin 1992)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663E102D" w14:textId="522CC524" w:rsidR="008C372D" w:rsidRPr="00046C8F" w:rsidRDefault="00DE6A50" w:rsidP="008C372D">
      <w:pPr>
        <w:spacing w:line="480" w:lineRule="auto"/>
        <w:rPr>
          <w:rFonts w:ascii="Times New Roman" w:hAnsi="Times New Roman" w:cs="Times New Roman"/>
          <w:sz w:val="24"/>
          <w:szCs w:val="24"/>
        </w:rPr>
      </w:pPr>
      <w:ins w:id="43" w:author="Stephen Scherrer" w:date="2019-06-14T09:43:00Z">
        <w:r>
          <w:rPr>
            <w:rFonts w:ascii="Times New Roman" w:hAnsi="Times New Roman" w:cs="Times New Roman"/>
            <w:sz w:val="24"/>
            <w:szCs w:val="24"/>
          </w:rPr>
          <w:tab/>
        </w:r>
      </w:ins>
      <w:del w:id="44" w:author="Stephen Scherrer" w:date="2019-06-14T09:28:00Z">
        <w:r w:rsidR="008C372D" w:rsidRPr="00046C8F" w:rsidDel="00745419">
          <w:rPr>
            <w:rFonts w:ascii="Times New Roman" w:hAnsi="Times New Roman" w:cs="Times New Roman"/>
            <w:sz w:val="24"/>
            <w:szCs w:val="24"/>
          </w:rPr>
          <w:delText xml:space="preserve">The </w:delText>
        </w:r>
      </w:del>
      <w:ins w:id="45" w:author="Stephen Scherrer" w:date="2019-06-14T09:28:00Z">
        <w:r w:rsidR="00745419">
          <w:rPr>
            <w:rFonts w:ascii="Times New Roman" w:hAnsi="Times New Roman" w:cs="Times New Roman"/>
            <w:sz w:val="24"/>
            <w:szCs w:val="24"/>
          </w:rPr>
          <w:t xml:space="preserve">The fit of each model was assessed by calculating </w:t>
        </w:r>
      </w:ins>
      <w:ins w:id="46" w:author="Stephen Scherrer" w:date="2019-06-14T09:29:00Z">
        <w:r w:rsidR="00745419">
          <w:rPr>
            <w:rFonts w:ascii="Times New Roman" w:hAnsi="Times New Roman" w:cs="Times New Roman"/>
            <w:sz w:val="24"/>
            <w:szCs w:val="24"/>
          </w:rPr>
          <w:t>its</w:t>
        </w:r>
      </w:ins>
      <w:ins w:id="47" w:author="Stephen Scherrer" w:date="2019-06-14T09:28:00Z">
        <w:r w:rsidR="00745419">
          <w:rPr>
            <w:rFonts w:ascii="Times New Roman" w:hAnsi="Times New Roman" w:cs="Times New Roman"/>
            <w:sz w:val="24"/>
            <w:szCs w:val="24"/>
          </w:rPr>
          <w:t xml:space="preserve"> Bayesian p-value</w:t>
        </w:r>
      </w:ins>
      <w:ins w:id="48" w:author="Stephen Scherrer" w:date="2019-06-14T09:29:00Z">
        <w:r w:rsidR="00745419">
          <w:rPr>
            <w:rFonts w:ascii="Times New Roman" w:hAnsi="Times New Roman" w:cs="Times New Roman"/>
            <w:sz w:val="24"/>
            <w:szCs w:val="24"/>
          </w:rPr>
          <w:t xml:space="preserve"> </w:t>
        </w:r>
      </w:ins>
      <w:ins w:id="49" w:author="Stephen Scherrer" w:date="2019-06-14T09:30:00Z">
        <w:r w:rsidR="00745419">
          <w:rPr>
            <w:rFonts w:ascii="Times New Roman" w:hAnsi="Times New Roman" w:cs="Times New Roman"/>
            <w:sz w:val="24"/>
            <w:szCs w:val="24"/>
          </w:rPr>
          <w:t>(</w:t>
        </w:r>
        <w:proofErr w:type="spellStart"/>
        <w:r w:rsidR="00745419">
          <w:rPr>
            <w:rFonts w:ascii="Times New Roman" w:hAnsi="Times New Roman" w:cs="Times New Roman"/>
            <w:sz w:val="24"/>
            <w:szCs w:val="24"/>
          </w:rPr>
          <w:t>p</w:t>
        </w:r>
        <w:r w:rsidR="00745419">
          <w:rPr>
            <w:rFonts w:ascii="Times New Roman" w:hAnsi="Times New Roman" w:cs="Times New Roman"/>
            <w:sz w:val="24"/>
            <w:szCs w:val="24"/>
            <w:vertAlign w:val="subscript"/>
          </w:rPr>
          <w:t>B</w:t>
        </w:r>
        <w:proofErr w:type="spellEnd"/>
        <w:r w:rsidR="00745419">
          <w:rPr>
            <w:rFonts w:ascii="Times New Roman" w:hAnsi="Times New Roman" w:cs="Times New Roman"/>
            <w:sz w:val="24"/>
            <w:szCs w:val="24"/>
          </w:rPr>
          <w:t>)</w:t>
        </w:r>
      </w:ins>
      <w:ins w:id="50" w:author="Stephen Scherrer" w:date="2019-06-14T09:44:00Z">
        <w:r>
          <w:rPr>
            <w:rFonts w:ascii="Times New Roman" w:hAnsi="Times New Roman" w:cs="Times New Roman"/>
            <w:sz w:val="24"/>
            <w:szCs w:val="24"/>
          </w:rPr>
          <w:t xml:space="preserve"> </w:t>
        </w:r>
      </w:ins>
      <w:ins w:id="51" w:author="Stephen Scherrer" w:date="2019-06-14T09:45:00Z">
        <w:r>
          <w:rPr>
            <w:rFonts w:ascii="Times New Roman" w:hAnsi="Times New Roman" w:cs="Times New Roman"/>
            <w:sz w:val="24"/>
            <w:szCs w:val="24"/>
          </w:rPr>
          <w:t xml:space="preserve">from the posterior predictive distribution </w:t>
        </w:r>
      </w:ins>
      <w:ins w:id="52" w:author="Stephen Scherrer" w:date="2019-06-14T09:44:00Z">
        <w:r>
          <w:rPr>
            <w:rFonts w:ascii="Times New Roman" w:hAnsi="Times New Roman" w:cs="Times New Roman"/>
            <w:sz w:val="24"/>
            <w:szCs w:val="24"/>
          </w:rPr>
          <w:t xml:space="preserve">and the </w:t>
        </w:r>
      </w:ins>
      <w:ins w:id="53" w:author="Stephen Scherrer" w:date="2019-06-14T09:46:00Z">
        <w:r>
          <w:rPr>
            <w:rFonts w:ascii="Times New Roman" w:hAnsi="Times New Roman" w:cs="Times New Roman"/>
            <w:sz w:val="24"/>
            <w:szCs w:val="24"/>
          </w:rPr>
          <w:t xml:space="preserve">best </w:t>
        </w:r>
      </w:ins>
      <w:ins w:id="54" w:author="Stephen Scherrer" w:date="2019-06-14T09:44:00Z">
        <w:r>
          <w:rPr>
            <w:rFonts w:ascii="Times New Roman" w:hAnsi="Times New Roman" w:cs="Times New Roman"/>
            <w:sz w:val="24"/>
            <w:szCs w:val="24"/>
          </w:rPr>
          <w:t xml:space="preserve">model was selected </w:t>
        </w:r>
      </w:ins>
      <w:ins w:id="55" w:author="Stephen Scherrer" w:date="2019-06-14T09:47:00Z">
        <w:r w:rsidR="009F33D7">
          <w:rPr>
            <w:rFonts w:ascii="Times New Roman" w:hAnsi="Times New Roman" w:cs="Times New Roman"/>
            <w:sz w:val="24"/>
            <w:szCs w:val="24"/>
          </w:rPr>
          <w:t>using the</w:t>
        </w:r>
      </w:ins>
      <w:ins w:id="56" w:author="Stephen Scherrer" w:date="2019-06-14T09:44:00Z">
        <w:r>
          <w:rPr>
            <w:rFonts w:ascii="Times New Roman" w:hAnsi="Times New Roman" w:cs="Times New Roman"/>
            <w:sz w:val="24"/>
            <w:szCs w:val="24"/>
          </w:rPr>
          <w:t xml:space="preserve"> DIC</w:t>
        </w:r>
      </w:ins>
      <w:ins w:id="57" w:author="Stephen Scherrer" w:date="2019-06-14T09:47:00Z">
        <w:r w:rsidR="009F33D7">
          <w:rPr>
            <w:rFonts w:ascii="Times New Roman" w:hAnsi="Times New Roman" w:cs="Times New Roman"/>
            <w:sz w:val="24"/>
            <w:szCs w:val="24"/>
          </w:rPr>
          <w:t xml:space="preserve"> criterion</w:t>
        </w:r>
      </w:ins>
      <w:ins w:id="58" w:author="Stephen Scherrer" w:date="2019-06-14T09:29:00Z">
        <w:r w:rsidR="00745419">
          <w:rPr>
            <w:rFonts w:ascii="Times New Roman" w:hAnsi="Times New Roman" w:cs="Times New Roman"/>
            <w:sz w:val="24"/>
            <w:szCs w:val="24"/>
          </w:rPr>
          <w:t xml:space="preserve">. </w:t>
        </w:r>
      </w:ins>
      <w:ins w:id="59" w:author="Stephen Scherrer" w:date="2019-06-14T09:30:00Z">
        <w:r w:rsidR="00745419">
          <w:rPr>
            <w:rFonts w:ascii="Times New Roman" w:hAnsi="Times New Roman" w:cs="Times New Roman"/>
            <w:sz w:val="24"/>
            <w:szCs w:val="24"/>
          </w:rPr>
          <w:t>Bayesian p-values</w:t>
        </w:r>
      </w:ins>
      <w:ins w:id="60" w:author="Stephen Scherrer" w:date="2019-06-14T09:33:00Z">
        <w:r w:rsidR="00745419">
          <w:rPr>
            <w:rFonts w:ascii="Times New Roman" w:hAnsi="Times New Roman" w:cs="Times New Roman"/>
            <w:sz w:val="24"/>
            <w:szCs w:val="24"/>
          </w:rPr>
          <w:t xml:space="preserve"> </w:t>
        </w:r>
      </w:ins>
      <w:ins w:id="61" w:author="Stephen Scherrer" w:date="2019-06-14T09:37:00Z">
        <w:r>
          <w:rPr>
            <w:rFonts w:ascii="Times New Roman" w:hAnsi="Times New Roman" w:cs="Times New Roman"/>
            <w:sz w:val="24"/>
            <w:szCs w:val="24"/>
          </w:rPr>
          <w:t>were of</w:t>
        </w:r>
      </w:ins>
      <w:ins w:id="62" w:author="Stephen Scherrer" w:date="2019-06-14T09:34:00Z">
        <w:r w:rsidR="00745419">
          <w:rPr>
            <w:rFonts w:ascii="Times New Roman" w:hAnsi="Times New Roman" w:cs="Times New Roman"/>
            <w:sz w:val="24"/>
            <w:szCs w:val="24"/>
          </w:rPr>
          <w:t xml:space="preserve"> </w:t>
        </w:r>
      </w:ins>
      <w:ins w:id="63" w:author="Stephen Scherrer" w:date="2019-06-14T09:38:00Z">
        <w:r>
          <w:rPr>
            <w:rFonts w:ascii="Times New Roman" w:hAnsi="Times New Roman" w:cs="Times New Roman"/>
            <w:sz w:val="24"/>
            <w:szCs w:val="24"/>
          </w:rPr>
          <w:t>data</w:t>
        </w:r>
      </w:ins>
      <w:ins w:id="64" w:author="Stephen Scherrer" w:date="2019-06-14T09:34:00Z">
        <w:r w:rsidR="00745419">
          <w:rPr>
            <w:rFonts w:ascii="Times New Roman" w:hAnsi="Times New Roman" w:cs="Times New Roman"/>
            <w:sz w:val="24"/>
            <w:szCs w:val="24"/>
          </w:rPr>
          <w:t xml:space="preserve"> simulated from model parameters </w:t>
        </w:r>
      </w:ins>
      <w:ins w:id="65" w:author="Stephen Scherrer" w:date="2019-06-14T09:38:00Z">
        <w:r>
          <w:rPr>
            <w:rFonts w:ascii="Times New Roman" w:hAnsi="Times New Roman" w:cs="Times New Roman"/>
            <w:sz w:val="24"/>
            <w:szCs w:val="24"/>
          </w:rPr>
          <w:t>and test whether simulated data is</w:t>
        </w:r>
      </w:ins>
      <w:ins w:id="66" w:author="Stephen Scherrer" w:date="2019-06-14T09:34:00Z">
        <w:r w:rsidR="00745419">
          <w:rPr>
            <w:rFonts w:ascii="Times New Roman" w:hAnsi="Times New Roman" w:cs="Times New Roman"/>
            <w:sz w:val="24"/>
            <w:szCs w:val="24"/>
          </w:rPr>
          <w:t xml:space="preserve"> </w:t>
        </w:r>
      </w:ins>
      <w:ins w:id="67" w:author="Stephen Scherrer" w:date="2019-06-14T09:35:00Z">
        <w:r w:rsidR="00745419">
          <w:rPr>
            <w:rFonts w:ascii="Times New Roman" w:hAnsi="Times New Roman" w:cs="Times New Roman"/>
            <w:sz w:val="24"/>
            <w:szCs w:val="24"/>
          </w:rPr>
          <w:t>more extreme than the observed data.</w:t>
        </w:r>
      </w:ins>
      <w:ins w:id="68" w:author="Stephen Scherrer" w:date="2019-06-14T09:34:00Z">
        <w:r w:rsidR="00745419">
          <w:rPr>
            <w:rFonts w:ascii="Times New Roman" w:hAnsi="Times New Roman" w:cs="Times New Roman"/>
            <w:sz w:val="24"/>
            <w:szCs w:val="24"/>
          </w:rPr>
          <w:t xml:space="preserve"> </w:t>
        </w:r>
      </w:ins>
      <w:ins w:id="69" w:author="Stephen Scherrer" w:date="2019-06-14T09:38:00Z">
        <w:r>
          <w:rPr>
            <w:rFonts w:ascii="Times New Roman" w:hAnsi="Times New Roman" w:cs="Times New Roman"/>
            <w:sz w:val="24"/>
            <w:szCs w:val="24"/>
          </w:rPr>
          <w:t xml:space="preserve">Bayesian P-values </w:t>
        </w:r>
      </w:ins>
      <w:ins w:id="70" w:author="Stephen Scherrer" w:date="2019-06-14T09:39:00Z">
        <w:r>
          <w:rPr>
            <w:rFonts w:ascii="Times New Roman" w:hAnsi="Times New Roman" w:cs="Times New Roman"/>
            <w:sz w:val="24"/>
            <w:szCs w:val="24"/>
          </w:rPr>
          <w:t xml:space="preserve">approaching 0.5 indicate the model is a good fit to the data, while extreme Bayesian p-values </w:t>
        </w:r>
      </w:ins>
      <w:ins w:id="71" w:author="Stephen Scherrer" w:date="2019-06-14T09:40:00Z">
        <w:r>
          <w:rPr>
            <w:rFonts w:ascii="Times New Roman" w:hAnsi="Times New Roman" w:cs="Times New Roman"/>
            <w:sz w:val="24"/>
            <w:szCs w:val="24"/>
          </w:rPr>
          <w:t>near 0 or 1 indicate that a given model does not adequately represent the data</w:t>
        </w:r>
      </w:ins>
      <w:ins w:id="72" w:author="Stephen Scherrer" w:date="2019-06-14T09:47:00Z">
        <w:r w:rsidR="009F33D7">
          <w:rPr>
            <w:rFonts w:ascii="Times New Roman" w:hAnsi="Times New Roman" w:cs="Times New Roman"/>
            <w:sz w:val="24"/>
            <w:szCs w:val="24"/>
          </w:rPr>
          <w:t xml:space="preserve"> </w:t>
        </w:r>
      </w:ins>
      <w:ins w:id="73" w:author="Stephen Scherrer" w:date="2019-06-14T09:51:00Z">
        <w:r w:rsidR="009F33D7">
          <w:rPr>
            <w:rFonts w:ascii="Times New Roman" w:hAnsi="Times New Roman" w:cs="Times New Roman"/>
            <w:sz w:val="24"/>
            <w:szCs w:val="24"/>
          </w:rPr>
          <w:fldChar w:fldCharType="begin" w:fldLock="1"/>
        </w:r>
      </w:ins>
      <w:r w:rsidR="009F33D7">
        <w:rPr>
          <w:rFonts w:ascii="Times New Roman" w:hAnsi="Times New Roman" w:cs="Times New Roman"/>
          <w:sz w:val="24"/>
          <w:szCs w:val="24"/>
        </w:rPr>
        <w:instrText>ADDIN CSL_CITATION {"citationItems":[{"id":"ITEM-1","itemData":{"author":[{"dropping-particle":"","family":"Meng","given":"Xiao-Li","non-dropping-particle":"","parse-names":false,"suffix":""}],"container-title":"The Annals of Statistics","id":"ITEM-1","issue":"3","issued":{"date-parts":[["1994"]]},"page":"1142-1160","title":"Posterior predictive p-values","type":"article-journal","volume":"22"},"uris":["http://www.mendeley.com/documents/?uuid=f7992a3c-6f7f-4868-9edd-a9e2de15eb2a"]}],"mendeley":{"formattedCitation":"(Meng 1994)","plainTextFormattedCitation":"(Meng 1994)"},"properties":{"noteIndex":0},"schema":"https://github.com/citation-style-language/schema/raw/master/csl-citation.json"}</w:instrText>
      </w:r>
      <w:r w:rsidR="009F33D7">
        <w:rPr>
          <w:rFonts w:ascii="Times New Roman" w:hAnsi="Times New Roman" w:cs="Times New Roman"/>
          <w:sz w:val="24"/>
          <w:szCs w:val="24"/>
        </w:rPr>
        <w:fldChar w:fldCharType="separate"/>
      </w:r>
      <w:r w:rsidR="009F33D7" w:rsidRPr="009F33D7">
        <w:rPr>
          <w:rFonts w:ascii="Times New Roman" w:hAnsi="Times New Roman" w:cs="Times New Roman"/>
          <w:noProof/>
          <w:sz w:val="24"/>
          <w:szCs w:val="24"/>
        </w:rPr>
        <w:t>(Meng 1994)</w:t>
      </w:r>
      <w:ins w:id="74" w:author="Stephen Scherrer" w:date="2019-06-14T09:51:00Z">
        <w:r w:rsidR="009F33D7">
          <w:rPr>
            <w:rFonts w:ascii="Times New Roman" w:hAnsi="Times New Roman" w:cs="Times New Roman"/>
            <w:sz w:val="24"/>
            <w:szCs w:val="24"/>
          </w:rPr>
          <w:fldChar w:fldCharType="end"/>
        </w:r>
      </w:ins>
      <w:ins w:id="75" w:author="Stephen Scherrer" w:date="2019-06-14T09:40:00Z">
        <w:r>
          <w:rPr>
            <w:rFonts w:ascii="Times New Roman" w:hAnsi="Times New Roman" w:cs="Times New Roman"/>
            <w:sz w:val="24"/>
            <w:szCs w:val="24"/>
          </w:rPr>
          <w:t xml:space="preserve">. </w:t>
        </w:r>
      </w:ins>
      <w:ins w:id="76" w:author="Stephen Scherrer" w:date="2019-06-14T09:39:00Z">
        <w:r>
          <w:rPr>
            <w:rFonts w:ascii="Times New Roman" w:hAnsi="Times New Roman" w:cs="Times New Roman"/>
            <w:sz w:val="24"/>
            <w:szCs w:val="24"/>
          </w:rPr>
          <w:t>C</w:t>
        </w:r>
      </w:ins>
      <w:del w:id="77" w:author="Stephen Scherrer" w:date="2019-06-14T09:39:00Z">
        <w:r w:rsidR="008C372D" w:rsidRPr="00046C8F" w:rsidDel="00DE6A50">
          <w:rPr>
            <w:rFonts w:ascii="Times New Roman" w:hAnsi="Times New Roman" w:cs="Times New Roman"/>
            <w:sz w:val="24"/>
            <w:szCs w:val="24"/>
          </w:rPr>
          <w:delText>c</w:delText>
        </w:r>
      </w:del>
      <w:r w:rsidR="008C372D" w:rsidRPr="00046C8F">
        <w:rPr>
          <w:rFonts w:ascii="Times New Roman" w:hAnsi="Times New Roman" w:cs="Times New Roman"/>
          <w:sz w:val="24"/>
          <w:szCs w:val="24"/>
        </w:rPr>
        <w:t>omparison</w:t>
      </w:r>
      <w:ins w:id="78" w:author="Stephen Scherrer" w:date="2019-06-14T09:39:00Z">
        <w:r>
          <w:rPr>
            <w:rFonts w:ascii="Times New Roman" w:hAnsi="Times New Roman" w:cs="Times New Roman"/>
            <w:sz w:val="24"/>
            <w:szCs w:val="24"/>
          </w:rPr>
          <w:t xml:space="preserve"> between</w:t>
        </w:r>
      </w:ins>
      <w:del w:id="79" w:author="Stephen Scherrer" w:date="2019-06-14T09:39:00Z">
        <w:r w:rsidR="008C372D" w:rsidRPr="00046C8F" w:rsidDel="00DE6A50">
          <w:rPr>
            <w:rFonts w:ascii="Times New Roman" w:hAnsi="Times New Roman" w:cs="Times New Roman"/>
            <w:sz w:val="24"/>
            <w:szCs w:val="24"/>
          </w:rPr>
          <w:delText>s of</w:delText>
        </w:r>
      </w:del>
      <w:r w:rsidR="008C372D" w:rsidRPr="00046C8F">
        <w:rPr>
          <w:rFonts w:ascii="Times New Roman" w:hAnsi="Times New Roman" w:cs="Times New Roman"/>
          <w:sz w:val="24"/>
          <w:szCs w:val="24"/>
        </w:rPr>
        <w:t xml:space="preserve"> </w:t>
      </w:r>
      <w:ins w:id="80" w:author="Stephen Scherrer" w:date="2019-06-14T09:39:00Z">
        <w:r>
          <w:rPr>
            <w:rFonts w:ascii="Times New Roman" w:hAnsi="Times New Roman" w:cs="Times New Roman"/>
            <w:sz w:val="24"/>
            <w:szCs w:val="24"/>
          </w:rPr>
          <w:t>m</w:t>
        </w:r>
      </w:ins>
      <w:del w:id="81" w:author="Stephen Scherrer" w:date="2019-06-14T09:39:00Z">
        <w:r w:rsidR="008C372D" w:rsidRPr="00046C8F" w:rsidDel="00DE6A50">
          <w:rPr>
            <w:rFonts w:ascii="Times New Roman" w:hAnsi="Times New Roman" w:cs="Times New Roman"/>
            <w:sz w:val="24"/>
            <w:szCs w:val="24"/>
          </w:rPr>
          <w:delText>M</w:delText>
        </w:r>
      </w:del>
      <w:r w:rsidR="008C372D" w:rsidRPr="00046C8F">
        <w:rPr>
          <w:rFonts w:ascii="Times New Roman" w:hAnsi="Times New Roman" w:cs="Times New Roman"/>
          <w:sz w:val="24"/>
          <w:szCs w:val="24"/>
        </w:rPr>
        <w:t xml:space="preserve">odels 1-4 </w:t>
      </w:r>
      <w:r w:rsidR="008C372D" w:rsidRPr="00046C8F">
        <w:rPr>
          <w:rFonts w:ascii="Times New Roman" w:hAnsi="Times New Roman" w:cs="Times New Roman"/>
          <w:sz w:val="24"/>
          <w:szCs w:val="24"/>
        </w:rPr>
        <w:lastRenderedPageBreak/>
        <w:t xml:space="preserve">were accomplished </w:t>
      </w:r>
      <w:del w:id="82" w:author="Stephen Scherrer" w:date="2019-06-14T09:54:00Z">
        <w:r w:rsidR="008C372D" w:rsidRPr="00046C8F" w:rsidDel="009F33D7">
          <w:rPr>
            <w:rFonts w:ascii="Times New Roman" w:hAnsi="Times New Roman" w:cs="Times New Roman"/>
            <w:sz w:val="24"/>
            <w:szCs w:val="24"/>
          </w:rPr>
          <w:delText xml:space="preserve">by </w:delText>
        </w:r>
      </w:del>
      <w:ins w:id="83" w:author="Stephen Scherrer" w:date="2019-06-14T09:54:00Z">
        <w:r w:rsidR="009F33D7">
          <w:rPr>
            <w:rFonts w:ascii="Times New Roman" w:hAnsi="Times New Roman" w:cs="Times New Roman"/>
            <w:sz w:val="24"/>
            <w:szCs w:val="24"/>
          </w:rPr>
          <w:t>using</w:t>
        </w:r>
      </w:ins>
      <w:ins w:id="84" w:author="Stephen Scherrer" w:date="2019-06-12T13:06:00Z">
        <w:r w:rsidR="00CA42A7">
          <w:rPr>
            <w:rFonts w:ascii="Times New Roman" w:hAnsi="Times New Roman" w:cs="Times New Roman"/>
            <w:sz w:val="24"/>
            <w:szCs w:val="24"/>
          </w:rPr>
          <w:t xml:space="preserve"> DIC</w:t>
        </w:r>
      </w:ins>
      <w:ins w:id="85" w:author="Stephen Scherrer" w:date="2019-06-14T09:31:00Z">
        <w:r w:rsidR="00745419">
          <w:rPr>
            <w:rFonts w:ascii="Times New Roman" w:hAnsi="Times New Roman" w:cs="Times New Roman"/>
            <w:sz w:val="24"/>
            <w:szCs w:val="24"/>
          </w:rPr>
          <w:t xml:space="preserve">. </w:t>
        </w:r>
      </w:ins>
      <w:ins w:id="86" w:author="Stephen Scherrer" w:date="2019-06-14T09:32:00Z">
        <w:r w:rsidR="00745419">
          <w:rPr>
            <w:rFonts w:ascii="Times New Roman" w:hAnsi="Times New Roman" w:cs="Times New Roman"/>
            <w:sz w:val="24"/>
            <w:szCs w:val="24"/>
          </w:rPr>
          <w:t xml:space="preserve">The </w:t>
        </w:r>
      </w:ins>
      <w:ins w:id="87" w:author="Stephen Scherrer" w:date="2019-06-14T09:33:00Z">
        <w:r w:rsidR="00745419">
          <w:rPr>
            <w:rFonts w:ascii="Times New Roman" w:hAnsi="Times New Roman" w:cs="Times New Roman"/>
            <w:sz w:val="24"/>
            <w:szCs w:val="24"/>
          </w:rPr>
          <w:t xml:space="preserve">model with the </w:t>
        </w:r>
      </w:ins>
      <w:ins w:id="88" w:author="Stephen Scherrer" w:date="2019-06-14T09:32:00Z">
        <w:r w:rsidR="00745419">
          <w:rPr>
            <w:rFonts w:ascii="Times New Roman" w:hAnsi="Times New Roman" w:cs="Times New Roman"/>
            <w:sz w:val="24"/>
            <w:szCs w:val="24"/>
          </w:rPr>
          <w:t>lowest DIC va</w:t>
        </w:r>
      </w:ins>
      <w:ins w:id="89" w:author="Stephen Scherrer" w:date="2019-06-14T09:33:00Z">
        <w:r w:rsidR="00745419">
          <w:rPr>
            <w:rFonts w:ascii="Times New Roman" w:hAnsi="Times New Roman" w:cs="Times New Roman"/>
            <w:sz w:val="24"/>
            <w:szCs w:val="24"/>
          </w:rPr>
          <w:t xml:space="preserve">lue </w:t>
        </w:r>
      </w:ins>
      <w:del w:id="90" w:author="Stephen Scherrer" w:date="2019-06-14T09:31:00Z">
        <w:r w:rsidR="008C372D" w:rsidRPr="00046C8F" w:rsidDel="00745419">
          <w:rPr>
            <w:rFonts w:ascii="Times New Roman" w:hAnsi="Times New Roman" w:cs="Times New Roman"/>
            <w:sz w:val="24"/>
            <w:szCs w:val="24"/>
          </w:rPr>
          <w:delText xml:space="preserve">examining the coefficients of variation of the von Bertalanffy growth parameters </w:delText>
        </w:r>
        <m:oMath>
          <m:r>
            <w:rPr>
              <w:rFonts w:ascii="Cambria Math" w:hAnsi="Cambria Math" w:cs="Times New Roman"/>
              <w:sz w:val="24"/>
              <w:szCs w:val="24"/>
            </w:rPr>
            <m:t>K</m:t>
          </m:r>
        </m:oMath>
        <w:r w:rsidR="008C372D" w:rsidRPr="00046C8F" w:rsidDel="00745419">
          <w:rPr>
            <w:rFonts w:ascii="Times New Roman" w:hAnsi="Times New Roman" w:cs="Times New Roman"/>
            <w:sz w:val="24"/>
            <w:szCs w:val="24"/>
          </w:rPr>
          <w:delText xml:space="preserve"> and </w:delTex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C372D" w:rsidRPr="00046C8F" w:rsidDel="00745419">
          <w:rPr>
            <w:rFonts w:ascii="Times New Roman" w:hAnsi="Times New Roman" w:cs="Times New Roman"/>
            <w:sz w:val="24"/>
            <w:szCs w:val="24"/>
          </w:rPr>
          <w:delText xml:space="preserve"> for each of the Models 1-4. If the coefficient of variation for the parameter was relatively stable whether the parameter was allowed to be variable across individuals or fixed for the population, then it might be inferred that treating this parameter on an individual basis is not warranted. If the coefficient of variation for the parameter increased when the parameter distribution was fixed for the entire population, then it might be inferred that treating this parameter on an individual basis is necessary.</w:delText>
        </w:r>
      </w:del>
      <w:ins w:id="91" w:author="Stephen Scherrer" w:date="2019-06-14T09:55:00Z">
        <w:r w:rsidR="009F33D7">
          <w:rPr>
            <w:rFonts w:ascii="Times New Roman" w:hAnsi="Times New Roman" w:cs="Times New Roman"/>
            <w:sz w:val="24"/>
            <w:szCs w:val="24"/>
          </w:rPr>
          <w:t>was</w:t>
        </w:r>
      </w:ins>
      <w:ins w:id="92" w:author="Stephen Scherrer" w:date="2019-06-14T09:33:00Z">
        <w:r w:rsidR="00745419">
          <w:rPr>
            <w:rFonts w:ascii="Times New Roman" w:hAnsi="Times New Roman" w:cs="Times New Roman"/>
            <w:sz w:val="24"/>
            <w:szCs w:val="24"/>
          </w:rPr>
          <w:t xml:space="preserve"> the one that best fits the data </w:t>
        </w:r>
      </w:ins>
      <w:ins w:id="93" w:author="Stephen Scherrer" w:date="2019-06-14T09:55:00Z">
        <w:r w:rsidR="009F33D7">
          <w:rPr>
            <w:rFonts w:ascii="Times New Roman" w:hAnsi="Times New Roman" w:cs="Times New Roman"/>
            <w:sz w:val="24"/>
            <w:szCs w:val="24"/>
          </w:rPr>
          <w:t>with the fewest parameters</w:t>
        </w:r>
      </w:ins>
      <w:ins w:id="94" w:author="Stephen Scherrer" w:date="2019-06-14T09:33:00Z">
        <w:r w:rsidR="00745419">
          <w:rPr>
            <w:rFonts w:ascii="Times New Roman" w:hAnsi="Times New Roman" w:cs="Times New Roman"/>
            <w:sz w:val="24"/>
            <w:szCs w:val="24"/>
          </w:rPr>
          <w:t xml:space="preserve"> (CITE).</w:t>
        </w:r>
      </w:ins>
    </w:p>
    <w:p w14:paraId="75FF822F" w14:textId="77777777" w:rsidR="008C372D" w:rsidRPr="00046C8F" w:rsidRDefault="008C372D" w:rsidP="008C372D">
      <w:pPr>
        <w:spacing w:line="480" w:lineRule="auto"/>
        <w:rPr>
          <w:rFonts w:ascii="Times New Roman" w:hAnsi="Times New Roman" w:cs="Times New Roman"/>
          <w:sz w:val="24"/>
          <w:szCs w:val="24"/>
        </w:rPr>
      </w:pPr>
    </w:p>
    <w:p w14:paraId="66323E3B"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Maximum Likelihood Approach</w:t>
      </w:r>
    </w:p>
    <w:p w14:paraId="308A52B3" w14:textId="45B1904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Model 5 was fit using the maximum likelihood approach of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Everson, &amp; </w:t>
      </w:r>
      <w:proofErr w:type="spellStart"/>
      <w:r w:rsidRPr="00046C8F">
        <w:rPr>
          <w:rFonts w:ascii="Times New Roman" w:hAnsi="Times New Roman" w:cs="Times New Roman"/>
          <w:sz w:val="24"/>
          <w:szCs w:val="24"/>
        </w:rPr>
        <w:t>Polacheck</w:t>
      </w:r>
      <w:proofErr w:type="spellEnd"/>
      <w:r w:rsidRPr="00046C8F">
        <w:rPr>
          <w:rFonts w:ascii="Times New Roman" w:hAnsi="Times New Roman" w:cs="Times New Roman"/>
          <w:sz w:val="24"/>
          <w:szCs w:val="24"/>
        </w:rPr>
        <w:t xml:space="preserve"> (2002) using Equation 2. </w:t>
      </w:r>
    </w:p>
    <w:p w14:paraId="45935AC5" w14:textId="77777777"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(E2)</m:t>
          </m:r>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r>
            <w:rPr>
              <w:rFonts w:ascii="Cambria Math" w:hAnsi="Cambria Math" w:cs="Times New Roman"/>
              <w:sz w:val="24"/>
              <w:szCs w:val="24"/>
            </w:rPr>
            <m:t xml:space="preserve"> </m:t>
          </m:r>
        </m:oMath>
      </m:oMathPara>
    </w:p>
    <w:p w14:paraId="410E04D1" w14:textId="77777777" w:rsidR="008C372D" w:rsidRPr="00046C8F" w:rsidRDefault="008C372D" w:rsidP="008C372D">
      <w:pPr>
        <w:spacing w:line="480" w:lineRule="auto"/>
        <w:rPr>
          <w:rFonts w:ascii="Times New Roman" w:hAnsi="Times New Roman" w:cs="Times New Roman"/>
          <w:sz w:val="24"/>
          <w:szCs w:val="24"/>
        </w:rPr>
      </w:pPr>
      <w:commentRangeStart w:id="95"/>
      <w:commentRangeStart w:id="96"/>
      <w:r w:rsidRPr="00046C8F">
        <w:rPr>
          <w:rFonts w:ascii="Times New Roman" w:hAnsi="Times New Roman" w:cs="Times New Roman"/>
          <w:sz w:val="24"/>
          <w:szCs w:val="24"/>
        </w:rPr>
        <w:t xml:space="preserve">This method derived growth parameters from the joint distribution of an individual’s length at tagging and recapture to estimate growth parameters. </w:t>
      </w:r>
      <w:commentRangeEnd w:id="95"/>
      <w:r w:rsidR="00295E6A">
        <w:rPr>
          <w:rStyle w:val="CommentReference"/>
        </w:rPr>
        <w:commentReference w:id="95"/>
      </w:r>
      <w:commentRangeEnd w:id="96"/>
      <w:r w:rsidR="0017421B">
        <w:rPr>
          <w:rStyle w:val="CommentReference"/>
        </w:rPr>
        <w:commentReference w:id="96"/>
      </w:r>
      <w:r w:rsidRPr="00046C8F">
        <w:rPr>
          <w:rFonts w:ascii="Times New Roman" w:hAnsi="Times New Roman" w:cs="Times New Roman"/>
          <w:sz w:val="24"/>
          <w:szCs w:val="24"/>
        </w:rPr>
        <w:t xml:space="preserve">This approach was most similar to model 2 of the Bayesian approach in that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a normal random effect </w:t>
      </w:r>
      <m:oMath>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e>
        </m:d>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while </w:t>
      </w:r>
      <m:oMath>
        <m:r>
          <w:rPr>
            <w:rFonts w:ascii="Cambria Math" w:hAnsi="Cambria Math" w:cs="Times New Roman"/>
            <w:sz w:val="24"/>
            <w:szCs w:val="24"/>
          </w:rPr>
          <m:t>K</m:t>
        </m:r>
      </m:oMath>
      <w:r w:rsidRPr="00046C8F">
        <w:rPr>
          <w:rFonts w:ascii="Times New Roman" w:hAnsi="Times New Roman" w:cs="Times New Roman"/>
          <w:sz w:val="24"/>
          <w:szCs w:val="24"/>
        </w:rPr>
        <w:t xml:space="preserve"> was treated as a fixed unknown parameter. The distribution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normal with a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standard deviation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accounting for individual deviation from the population mean. Rather than using length increments to fit observed growth, a bivariate normal joint distribution of lengths recorded at marking and recapture was used to estimate each individual’s age at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t>
      </w:r>
      <w:r>
        <w:rPr>
          <w:rFonts w:ascii="Times New Roman" w:hAnsi="Times New Roman" w:cs="Times New Roman"/>
          <w:sz w:val="24"/>
          <w:szCs w:val="24"/>
        </w:rPr>
        <w:t>T</w:t>
      </w:r>
      <w:r w:rsidRPr="00046C8F">
        <w:rPr>
          <w:rFonts w:ascii="Times New Roman" w:hAnsi="Times New Roman" w:cs="Times New Roman"/>
          <w:sz w:val="24"/>
          <w:szCs w:val="24"/>
        </w:rPr>
        <w:t xml:space="preserve">he distribution of individual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s </w:t>
      </w:r>
      <w:r>
        <w:rPr>
          <w:rFonts w:ascii="Times New Roman" w:hAnsi="Times New Roman" w:cs="Times New Roman"/>
          <w:sz w:val="24"/>
          <w:szCs w:val="24"/>
        </w:rPr>
        <w:t xml:space="preserve">is </w:t>
      </w:r>
      <m:oMath>
        <m:r>
          <w:rPr>
            <w:rFonts w:ascii="Cambria Math" w:hAnsi="Cambria Math" w:cs="Times New Roman"/>
            <w:sz w:val="24"/>
            <w:szCs w:val="24"/>
          </w:rPr>
          <m:t>A</m:t>
        </m:r>
      </m:oMath>
      <w:r w:rsidRPr="00046C8F">
        <w:rPr>
          <w:rFonts w:ascii="Times New Roman" w:hAnsi="Times New Roman" w:cs="Times New Roman"/>
          <w:sz w:val="24"/>
          <w:szCs w:val="24"/>
        </w:rPr>
        <w:t xml:space="preserve"> and is treated</w:t>
      </w:r>
      <w:r>
        <w:rPr>
          <w:rFonts w:ascii="Times New Roman" w:hAnsi="Times New Roman" w:cs="Times New Roman"/>
          <w:sz w:val="24"/>
          <w:szCs w:val="24"/>
        </w:rPr>
        <w:t xml:space="preserve"> as a</w:t>
      </w:r>
      <w:r w:rsidRPr="00046C8F">
        <w:rPr>
          <w:rFonts w:ascii="Times New Roman" w:hAnsi="Times New Roman" w:cs="Times New Roman"/>
          <w:sz w:val="24"/>
          <w:szCs w:val="24"/>
        </w:rPr>
        <w:t xml:space="preserve"> random effect with a lognormal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logA</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Measurement error was also treated as a random normal distribution </w:t>
      </w:r>
      <m:oMath>
        <m:r>
          <w:rPr>
            <w:rFonts w:ascii="Cambria Math" w:hAnsi="Cambria Math" w:cs="Times New Roman"/>
            <w:sz w:val="24"/>
            <w:szCs w:val="24"/>
          </w:rPr>
          <m:t xml:space="preserve">N(0,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046C8F">
        <w:rPr>
          <w:rFonts w:ascii="Times New Roman" w:hAnsi="Times New Roman" w:cs="Times New Roman"/>
          <w:sz w:val="24"/>
          <w:szCs w:val="24"/>
        </w:rPr>
        <w:t xml:space="preserve">. An unconditional joint density was then derived for each individual by integrating their individual joint distribution with respect to </w:t>
      </w:r>
      <m:oMath>
        <m:r>
          <w:rPr>
            <w:rFonts w:ascii="Cambria Math" w:hAnsi="Cambria Math" w:cs="Times New Roman"/>
            <w:sz w:val="24"/>
            <w:szCs w:val="24"/>
          </w:rPr>
          <m:t>a</m:t>
        </m:r>
      </m:oMath>
      <w:r w:rsidRPr="00046C8F">
        <w:rPr>
          <w:rFonts w:ascii="Times New Roman" w:hAnsi="Times New Roman" w:cs="Times New Roman"/>
          <w:sz w:val="24"/>
          <w:szCs w:val="24"/>
        </w:rPr>
        <w:t xml:space="preserve">. A detailed description of this process is described </w:t>
      </w:r>
      <w:r>
        <w:rPr>
          <w:rFonts w:ascii="Times New Roman" w:hAnsi="Times New Roman" w:cs="Times New Roman"/>
          <w:sz w:val="24"/>
          <w:szCs w:val="24"/>
        </w:rPr>
        <w:t>by</w:t>
      </w:r>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w:t>
      </w:r>
      <w:r>
        <w:rPr>
          <w:rFonts w:ascii="Times New Roman" w:hAnsi="Times New Roman" w:cs="Times New Roman"/>
          <w:sz w:val="24"/>
          <w:szCs w:val="24"/>
        </w:rPr>
        <w:t xml:space="preserve"> (</w:t>
      </w:r>
      <w:r w:rsidRPr="00046C8F">
        <w:rPr>
          <w:rFonts w:ascii="Times New Roman" w:hAnsi="Times New Roman" w:cs="Times New Roman"/>
          <w:sz w:val="24"/>
          <w:szCs w:val="24"/>
        </w:rPr>
        <w:t>2002</w:t>
      </w:r>
      <w:r>
        <w:rPr>
          <w:rFonts w:ascii="Times New Roman" w:hAnsi="Times New Roman" w:cs="Times New Roman"/>
          <w:sz w:val="24"/>
          <w:szCs w:val="24"/>
        </w:rPr>
        <w:t>)</w:t>
      </w:r>
      <w:r w:rsidRPr="00046C8F">
        <w:rPr>
          <w:rFonts w:ascii="Times New Roman" w:hAnsi="Times New Roman" w:cs="Times New Roman"/>
          <w:sz w:val="24"/>
          <w:szCs w:val="24"/>
        </w:rPr>
        <w:t>.</w:t>
      </w:r>
    </w:p>
    <w:p w14:paraId="51DBAA2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Growth function parameters were estimated through minimizing of the negative log-likelihood function obtained by summing the unconditional joint density </w:t>
      </w:r>
      <m:oMath>
        <m:r>
          <m:rPr>
            <m:sty m:val="p"/>
          </m:rP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e>
        </m:d>
      </m:oMath>
      <w:r w:rsidRPr="00046C8F">
        <w:rPr>
          <w:rFonts w:ascii="Times New Roman" w:hAnsi="Times New Roman" w:cs="Times New Roman"/>
          <w:sz w:val="24"/>
          <w:szCs w:val="24"/>
        </w:rPr>
        <w:t xml:space="preserve"> of each individual (E3). </w:t>
      </w:r>
    </w:p>
    <w:p w14:paraId="731C81E5"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E3</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-ln⁡(λ</m:t>
              </m:r>
            </m:e>
            <m:sub>
              <m:r>
                <w:rPr>
                  <w:rFonts w:ascii="Cambria Math" w:hAnsi="Cambria Math" w:cs="Times New Roman"/>
                  <w:sz w:val="24"/>
                  <w:szCs w:val="24"/>
                </w:rPr>
                <m:t>1</m:t>
              </m:r>
            </m:sub>
          </m:sSub>
          <m:r>
            <w:rPr>
              <w:rFonts w:ascii="Cambria Math" w:hAnsi="Cambria Math" w:cs="Times New Roman"/>
              <w:sz w:val="24"/>
              <w:szCs w:val="24"/>
            </w:rPr>
            <m:t>)=</m:t>
          </m:r>
          <m:r>
            <m:rPr>
              <m:sty m:val="p"/>
            </m:rP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m:rPr>
                  <m:sty m:val="p"/>
                </m:rPr>
                <w:rPr>
                  <w:rFonts w:ascii="Cambria Math" w:hAnsi="Cambria Math" w:cs="Times New Roman"/>
                  <w:sz w:val="24"/>
                  <w:szCs w:val="24"/>
                </w:rPr>
                <m:t>ln⁡h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m,i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d>
            </m:e>
          </m:nary>
        </m:oMath>
      </m:oMathPara>
    </w:p>
    <w:p w14:paraId="27B03092" w14:textId="244E0C8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This approach was used to estimate</w:t>
      </w:r>
      <w:r>
        <w:rPr>
          <w:rFonts w:ascii="Times New Roman" w:hAnsi="Times New Roman" w:cs="Times New Roman"/>
          <w:sz w:val="24"/>
          <w:szCs w:val="24"/>
        </w:rPr>
        <w:t xml:space="preserve"> values of</w:t>
      </w:r>
      <w:r w:rsidRPr="00046C8F">
        <w:rPr>
          <w:rFonts w:ascii="Times New Roman" w:hAnsi="Times New Roman" w:cs="Times New Roman"/>
          <w:sz w:val="24"/>
          <w:szCs w:val="24"/>
        </w:rPr>
        <w:t xml:space="preserve"> 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Pr="00046C8F">
        <w:rPr>
          <w:rFonts w:ascii="Times New Roman" w:hAnsi="Times New Roman" w:cs="Times New Roman"/>
          <w:sz w:val="24"/>
          <w:szCs w:val="24"/>
        </w:rPr>
        <w:t>. Two-sided 95% confidence intervals (2.5%, Median, 97.5%) were then estimated from the distribution of each parameter following 10,000 successful bootstrap iterations</w:t>
      </w:r>
      <w:r>
        <w:rPr>
          <w:rFonts w:ascii="Times New Roman" w:hAnsi="Times New Roman" w:cs="Times New Roman"/>
          <w:sz w:val="24"/>
          <w:szCs w:val="24"/>
        </w:rPr>
        <w:t xml:space="preserve"> to obtain population parameters</w:t>
      </w:r>
      <w:r w:rsidRPr="00046C8F">
        <w:rPr>
          <w:rFonts w:ascii="Times New Roman" w:hAnsi="Times New Roman" w:cs="Times New Roman"/>
          <w:sz w:val="24"/>
          <w:szCs w:val="24"/>
        </w:rPr>
        <w:t xml:space="preserve">. For each </w:t>
      </w:r>
      <w:r>
        <w:rPr>
          <w:rFonts w:ascii="Times New Roman" w:hAnsi="Times New Roman" w:cs="Times New Roman"/>
          <w:sz w:val="24"/>
          <w:szCs w:val="24"/>
        </w:rPr>
        <w:t xml:space="preserve">bootstrap </w:t>
      </w:r>
      <w:r w:rsidRPr="00046C8F">
        <w:rPr>
          <w:rFonts w:ascii="Times New Roman" w:hAnsi="Times New Roman" w:cs="Times New Roman"/>
          <w:sz w:val="24"/>
          <w:szCs w:val="24"/>
        </w:rPr>
        <w:t xml:space="preserve">iteration, the model was refit </w:t>
      </w:r>
      <w:r>
        <w:rPr>
          <w:rFonts w:ascii="Times New Roman" w:hAnsi="Times New Roman" w:cs="Times New Roman"/>
          <w:sz w:val="24"/>
          <w:szCs w:val="24"/>
        </w:rPr>
        <w:t>on data randomly resampled from the original tagging data with replacement</w:t>
      </w:r>
      <w:r w:rsidRPr="00046C8F">
        <w:rPr>
          <w:rFonts w:ascii="Times New Roman" w:hAnsi="Times New Roman" w:cs="Times New Roman"/>
          <w:sz w:val="24"/>
          <w:szCs w:val="24"/>
        </w:rPr>
        <w:t xml:space="preserve">. </w:t>
      </w:r>
    </w:p>
    <w:p w14:paraId="2D44069D" w14:textId="77777777" w:rsidR="008C372D" w:rsidRPr="00046C8F" w:rsidRDefault="008C372D" w:rsidP="008C372D">
      <w:pPr>
        <w:spacing w:line="480" w:lineRule="auto"/>
        <w:rPr>
          <w:rFonts w:ascii="Times New Roman" w:hAnsi="Times New Roman" w:cs="Times New Roman"/>
          <w:sz w:val="24"/>
          <w:szCs w:val="24"/>
        </w:rPr>
      </w:pPr>
    </w:p>
    <w:p w14:paraId="25BE8A01"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Estimation of Integrative Growth Parameters using sources of growth data</w:t>
      </w:r>
    </w:p>
    <w:p w14:paraId="19C12175" w14:textId="21C7F1C1" w:rsidR="008C372D" w:rsidRDefault="008C372D" w:rsidP="008C372D">
      <w:pPr>
        <w:spacing w:line="480" w:lineRule="auto"/>
        <w:ind w:firstLine="720"/>
        <w:rPr>
          <w:rFonts w:ascii="Times New Roman" w:hAnsi="Times New Roman" w:cs="Times New Roman"/>
          <w:sz w:val="24"/>
          <w:szCs w:val="24"/>
        </w:rPr>
      </w:pPr>
      <w:commentRangeStart w:id="97"/>
      <w:commentRangeStart w:id="98"/>
      <w:r w:rsidRPr="00046C8F">
        <w:rPr>
          <w:rFonts w:ascii="Times New Roman" w:hAnsi="Times New Roman" w:cs="Times New Roman"/>
          <w:sz w:val="24"/>
          <w:szCs w:val="24"/>
        </w:rPr>
        <w:t xml:space="preserve">Datasets previously used to estimate regional growth for </w:t>
      </w:r>
      <w:r w:rsidRPr="00D621C7">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in the </w:t>
      </w:r>
      <w:r w:rsidR="00B45510">
        <w:rPr>
          <w:rFonts w:ascii="Times New Roman" w:hAnsi="Times New Roman" w:cs="Times New Roman"/>
          <w:sz w:val="24"/>
          <w:szCs w:val="24"/>
        </w:rPr>
        <w:t xml:space="preserve">MHI </w:t>
      </w:r>
      <w:r w:rsidRPr="00046C8F">
        <w:rPr>
          <w:rFonts w:ascii="Times New Roman" w:hAnsi="Times New Roman" w:cs="Times New Roman"/>
          <w:sz w:val="24"/>
          <w:szCs w:val="24"/>
        </w:rPr>
        <w:t xml:space="preserve">and </w:t>
      </w:r>
      <w:r w:rsidR="00B45510">
        <w:rPr>
          <w:rFonts w:ascii="Times New Roman" w:hAnsi="Times New Roman" w:cs="Times New Roman"/>
          <w:sz w:val="24"/>
          <w:szCs w:val="24"/>
        </w:rPr>
        <w:t xml:space="preserve">NWHI </w:t>
      </w:r>
      <w:r>
        <w:rPr>
          <w:rFonts w:ascii="Times New Roman" w:hAnsi="Times New Roman" w:cs="Times New Roman"/>
          <w:sz w:val="24"/>
          <w:szCs w:val="24"/>
        </w:rPr>
        <w:t xml:space="preserve">and our tagging data </w:t>
      </w:r>
      <w:r w:rsidR="00B45510">
        <w:rPr>
          <w:rFonts w:ascii="Times New Roman" w:hAnsi="Times New Roman" w:cs="Times New Roman"/>
          <w:sz w:val="24"/>
          <w:szCs w:val="24"/>
        </w:rPr>
        <w:t xml:space="preserve">exclusively </w:t>
      </w:r>
      <w:r>
        <w:rPr>
          <w:rFonts w:ascii="Times New Roman" w:hAnsi="Times New Roman" w:cs="Times New Roman"/>
          <w:sz w:val="24"/>
          <w:szCs w:val="24"/>
        </w:rPr>
        <w:t xml:space="preserve">from the </w:t>
      </w:r>
      <w:r w:rsidR="00B45510">
        <w:rPr>
          <w:rFonts w:ascii="Times New Roman" w:hAnsi="Times New Roman" w:cs="Times New Roman"/>
          <w:sz w:val="24"/>
          <w:szCs w:val="24"/>
        </w:rPr>
        <w:t>MHI</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were used to produce a single set of parameter estimates using a modified form of the integrated method proposed by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046C8F">
        <w:rPr>
          <w:rFonts w:ascii="Times New Roman" w:hAnsi="Times New Roman" w:cs="Times New Roman"/>
          <w:sz w:val="24"/>
          <w:szCs w:val="24"/>
        </w:rPr>
        <w:t>Polachek</w:t>
      </w:r>
      <w:proofErr w:type="spellEnd"/>
      <w:r w:rsidRPr="00046C8F">
        <w:rPr>
          <w:rFonts w:ascii="Times New Roman" w:hAnsi="Times New Roman" w:cs="Times New Roman"/>
          <w:sz w:val="24"/>
          <w:szCs w:val="24"/>
        </w:rPr>
        <w:t xml:space="preserve"> (2004). </w:t>
      </w:r>
      <w:commentRangeEnd w:id="97"/>
      <w:r w:rsidR="006D7BC4">
        <w:rPr>
          <w:rStyle w:val="CommentReference"/>
        </w:rPr>
        <w:commentReference w:id="97"/>
      </w:r>
      <w:commentRangeEnd w:id="98"/>
      <w:r w:rsidR="0017421B">
        <w:rPr>
          <w:rStyle w:val="CommentReference"/>
        </w:rPr>
        <w:commentReference w:id="98"/>
      </w:r>
      <w:r w:rsidRPr="00046C8F">
        <w:rPr>
          <w:rFonts w:ascii="Times New Roman" w:hAnsi="Times New Roman" w:cs="Times New Roman"/>
          <w:sz w:val="24"/>
          <w:szCs w:val="24"/>
        </w:rPr>
        <w:t>Additional datasets that were included represent both direct aging and length frequency approaches.</w:t>
      </w:r>
    </w:p>
    <w:p w14:paraId="212D37DC" w14:textId="77777777" w:rsidR="008C372D" w:rsidRPr="00046C8F" w:rsidRDefault="008C372D" w:rsidP="008C372D">
      <w:pPr>
        <w:spacing w:line="480" w:lineRule="auto"/>
        <w:ind w:firstLine="720"/>
        <w:rPr>
          <w:rFonts w:ascii="Times New Roman" w:hAnsi="Times New Roman" w:cs="Times New Roman"/>
          <w:sz w:val="24"/>
          <w:szCs w:val="24"/>
        </w:rPr>
      </w:pPr>
    </w:p>
    <w:p w14:paraId="5EC4A8CB" w14:textId="77777777" w:rsidR="008C372D" w:rsidRPr="00046C8F" w:rsidRDefault="008C372D" w:rsidP="008C372D">
      <w:pPr>
        <w:pStyle w:val="NoSpacing"/>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Length Frequency Data</w:t>
      </w:r>
    </w:p>
    <w:p w14:paraId="398C6497" w14:textId="77777777" w:rsidR="008C372D" w:rsidRPr="00046C8F" w:rsidRDefault="008C372D" w:rsidP="008C372D">
      <w:pPr>
        <w:pStyle w:val="NoSpacing"/>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Length frequency data consisted of the size distributions of juvenile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sampled over 13 months between October 1989 and February 1991 reported by Moffitt and Parrish (1996). The reported fork length of captured fish was binned by 1 cm increments and presented in 13 histograms corresponding to each month of sampling. The number of </w:t>
      </w:r>
      <w:proofErr w:type="gramStart"/>
      <w:r w:rsidRPr="00046C8F">
        <w:rPr>
          <w:rFonts w:ascii="Times New Roman" w:hAnsi="Times New Roman" w:cs="Times New Roman"/>
          <w:sz w:val="24"/>
          <w:szCs w:val="24"/>
        </w:rPr>
        <w:t>fish</w:t>
      </w:r>
      <w:proofErr w:type="gramEnd"/>
      <w:r w:rsidRPr="00046C8F">
        <w:rPr>
          <w:rFonts w:ascii="Times New Roman" w:hAnsi="Times New Roman" w:cs="Times New Roman"/>
          <w:sz w:val="24"/>
          <w:szCs w:val="24"/>
        </w:rPr>
        <w:t xml:space="preserve"> of a given fork length captured during each mo</w:t>
      </w:r>
      <w:r>
        <w:rPr>
          <w:rFonts w:ascii="Times New Roman" w:hAnsi="Times New Roman" w:cs="Times New Roman"/>
          <w:sz w:val="24"/>
          <w:szCs w:val="24"/>
        </w:rPr>
        <w:t>n</w:t>
      </w:r>
      <w:r w:rsidRPr="00046C8F">
        <w:rPr>
          <w:rFonts w:ascii="Times New Roman" w:hAnsi="Times New Roman" w:cs="Times New Roman"/>
          <w:sz w:val="24"/>
          <w:szCs w:val="24"/>
        </w:rPr>
        <w:t xml:space="preserve">th of sampling was determined by overlaying a series of evenly spaced horizontal lines across the Y-axis of each histogram corresponding to the addition of a single fish. Using this method to </w:t>
      </w:r>
      <w:r>
        <w:rPr>
          <w:rFonts w:ascii="Times New Roman" w:hAnsi="Times New Roman" w:cs="Times New Roman"/>
          <w:sz w:val="24"/>
          <w:szCs w:val="24"/>
        </w:rPr>
        <w:t>reconstruct</w:t>
      </w:r>
      <w:r w:rsidRPr="00046C8F">
        <w:rPr>
          <w:rFonts w:ascii="Times New Roman" w:hAnsi="Times New Roman" w:cs="Times New Roman"/>
          <w:sz w:val="24"/>
          <w:szCs w:val="24"/>
        </w:rPr>
        <w:t xml:space="preserve"> monthly length frequency data resulted </w:t>
      </w:r>
      <w:r w:rsidRPr="00046C8F">
        <w:rPr>
          <w:rFonts w:ascii="Times New Roman" w:hAnsi="Times New Roman" w:cs="Times New Roman"/>
          <w:sz w:val="24"/>
          <w:szCs w:val="24"/>
        </w:rPr>
        <w:lastRenderedPageBreak/>
        <w:t>in a total count of 1,048</w:t>
      </w:r>
      <w:r>
        <w:rPr>
          <w:rFonts w:ascii="Times New Roman" w:hAnsi="Times New Roman" w:cs="Times New Roman"/>
          <w:sz w:val="24"/>
          <w:szCs w:val="24"/>
        </w:rPr>
        <w:t>,</w:t>
      </w:r>
      <w:r w:rsidRPr="00046C8F">
        <w:rPr>
          <w:rFonts w:ascii="Times New Roman" w:hAnsi="Times New Roman" w:cs="Times New Roman"/>
          <w:sz w:val="24"/>
          <w:szCs w:val="24"/>
        </w:rPr>
        <w:t xml:space="preserve"> individuals while in the original study report</w:t>
      </w:r>
      <w:r>
        <w:rPr>
          <w:rFonts w:ascii="Times New Roman" w:hAnsi="Times New Roman" w:cs="Times New Roman"/>
          <w:sz w:val="24"/>
          <w:szCs w:val="24"/>
        </w:rPr>
        <w:t>ed</w:t>
      </w:r>
      <w:r w:rsidRPr="00046C8F">
        <w:rPr>
          <w:rFonts w:ascii="Times New Roman" w:hAnsi="Times New Roman" w:cs="Times New Roman"/>
          <w:sz w:val="24"/>
          <w:szCs w:val="24"/>
        </w:rPr>
        <w:t xml:space="preserve"> 1,047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59FBBD7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reconstructed length frequency data </w:t>
      </w:r>
      <w:r>
        <w:rPr>
          <w:rFonts w:ascii="Times New Roman" w:hAnsi="Times New Roman" w:cs="Times New Roman"/>
          <w:sz w:val="24"/>
          <w:szCs w:val="24"/>
        </w:rPr>
        <w:t>were</w:t>
      </w:r>
      <w:r w:rsidRPr="00046C8F">
        <w:rPr>
          <w:rFonts w:ascii="Times New Roman" w:hAnsi="Times New Roman" w:cs="Times New Roman"/>
          <w:sz w:val="24"/>
          <w:szCs w:val="24"/>
        </w:rPr>
        <w:t xml:space="preserve"> incorporated into integrative models using the two-step method described in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 2004. During the first step, a Gaussian mixture model was fit using maximum likelihood and used to decompose the distribution of fork lengths from individuals sampled during discrete time periods for each cohort present in the data. This was accomplished using the </w:t>
      </w:r>
      <w:proofErr w:type="spellStart"/>
      <w:r w:rsidRPr="00046C8F">
        <w:rPr>
          <w:rFonts w:ascii="Times New Roman" w:hAnsi="Times New Roman" w:cs="Times New Roman"/>
          <w:sz w:val="24"/>
          <w:szCs w:val="24"/>
        </w:rPr>
        <w:t>normalmixEM</w:t>
      </w:r>
      <w:proofErr w:type="spellEnd"/>
      <w:r w:rsidRPr="00046C8F">
        <w:rPr>
          <w:rFonts w:ascii="Times New Roman" w:hAnsi="Times New Roman" w:cs="Times New Roman"/>
          <w:sz w:val="24"/>
          <w:szCs w:val="24"/>
        </w:rPr>
        <w:t xml:space="preserve"> function from the </w:t>
      </w:r>
      <w:proofErr w:type="spellStart"/>
      <w:r w:rsidRPr="00046C8F">
        <w:rPr>
          <w:rFonts w:ascii="Times New Roman" w:hAnsi="Times New Roman" w:cs="Times New Roman"/>
          <w:sz w:val="24"/>
          <w:szCs w:val="24"/>
        </w:rPr>
        <w:t>mixtools</w:t>
      </w:r>
      <w:proofErr w:type="spellEnd"/>
      <w:r w:rsidRPr="00046C8F">
        <w:rPr>
          <w:rFonts w:ascii="Times New Roman" w:hAnsi="Times New Roman" w:cs="Times New Roman"/>
          <w:sz w:val="24"/>
          <w:szCs w:val="24"/>
        </w:rPr>
        <w:t xml:space="preserve"> package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enaglia","given":"Tatiana","non-dropping-particle":"","parse-names":false,"suffix":""},{"dropping-particle":"","family":"Chauveau","given":"Didier","non-dropping-particle":"","parse-names":false,"suffix":""},{"dropping-particle":"","family":"Hunter","given":"David R.","non-dropping-particle":"","parse-names":false,"suffix":""},{"dropping-particle":"","family":"Young","given":"Derek","non-dropping-particle":"","parse-names":false,"suffix":""}],"container-title":"Journal of Statistical Software","id":"ITEM-1","issue":"6","issued":{"date-parts":[["2009"]]},"page":"1-29","title":"Mixtools: An R package for analyzing finite mixture models","type":"article-journal","volume":"32"},"uris":["http://www.mendeley.com/documents/?uuid=a377b91e-b2b3-41df-9774-7de84a76f9c0"]}],"mendeley":{"formattedCitation":"(Benaglia et al. 2009)","plainTextFormattedCitation":"(Benaglia et al. 2009)","previouslyFormattedCitation":"(Benaglia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(Benaglia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by constraining the mean of each distribution to the observed mode. A bimodal Gaussian mixture model was fit for the months of October-February, as the original study report</w:t>
      </w:r>
      <w:r>
        <w:rPr>
          <w:rFonts w:ascii="Times New Roman" w:hAnsi="Times New Roman" w:cs="Times New Roman"/>
          <w:sz w:val="24"/>
          <w:szCs w:val="24"/>
        </w:rPr>
        <w:t>ed that</w:t>
      </w:r>
      <w:r w:rsidRPr="00046C8F">
        <w:rPr>
          <w:rFonts w:ascii="Times New Roman" w:hAnsi="Times New Roman" w:cs="Times New Roman"/>
          <w:sz w:val="24"/>
          <w:szCs w:val="24"/>
        </w:rPr>
        <w:t xml:space="preserve"> two cohorts were present during </w:t>
      </w:r>
      <w:r>
        <w:rPr>
          <w:rFonts w:ascii="Times New Roman" w:hAnsi="Times New Roman" w:cs="Times New Roman"/>
          <w:sz w:val="24"/>
          <w:szCs w:val="24"/>
        </w:rPr>
        <w:t>this</w:t>
      </w:r>
      <w:r w:rsidRPr="00046C8F">
        <w:rPr>
          <w:rFonts w:ascii="Times New Roman" w:hAnsi="Times New Roman" w:cs="Times New Roman"/>
          <w:sz w:val="24"/>
          <w:szCs w:val="24"/>
        </w:rPr>
        <w:t xml:space="preserve"> period, while a single cohort was present the remainder of the year. The estimated mean fork length,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oMath>
      <w:r w:rsidRPr="00046C8F">
        <w:rPr>
          <w:rFonts w:ascii="Times New Roman" w:hAnsi="Times New Roman" w:cs="Times New Roman"/>
          <w:sz w:val="24"/>
          <w:szCs w:val="24"/>
        </w:rPr>
        <w:t xml:space="preserve"> and standard error,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of each cohort during each sampling period was used to estimate growth parameters (E4). </w:t>
      </w:r>
    </w:p>
    <w:p w14:paraId="29A03215"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(E4)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m:t>
          </m:r>
        </m:oMath>
      </m:oMathPara>
    </w:p>
    <w:p w14:paraId="01AE1DC9" w14:textId="15F6D88B"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With this model, </w:t>
      </w:r>
      <m:oMath>
        <m:r>
          <w:rPr>
            <w:rFonts w:ascii="Cambria Math" w:hAnsi="Cambria Math" w:cs="Times New Roman"/>
            <w:sz w:val="24"/>
            <w:szCs w:val="24"/>
          </w:rPr>
          <m:t>i, j,</m:t>
        </m:r>
      </m:oMath>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reflect the fishing year, month, and age cohort, respectively. The estimated age of each cohort during a sampling period is denoted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July is the month of peak spawning for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(Luers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which resulted in age estimates</w:t>
      </w:r>
      <w:commentRangeStart w:id="99"/>
      <w:commentRangeStart w:id="100"/>
      <w:r w:rsidRPr="00046C8F">
        <w:rPr>
          <w:rFonts w:ascii="Times New Roman" w:hAnsi="Times New Roman" w:cs="Times New Roman"/>
          <w:sz w:val="24"/>
          <w:szCs w:val="24"/>
        </w:rPr>
        <w:t xml:space="preserve"> between 3 and 19 months. </w:t>
      </w:r>
      <w:commentRangeEnd w:id="99"/>
      <w:r w:rsidR="005D2228">
        <w:rPr>
          <w:rStyle w:val="CommentReference"/>
        </w:rPr>
        <w:commentReference w:id="99"/>
      </w:r>
      <w:commentRangeEnd w:id="100"/>
      <w:r w:rsidR="00DD21B0">
        <w:rPr>
          <w:rStyle w:val="CommentReference"/>
        </w:rPr>
        <w:commentReference w:id="100"/>
      </w:r>
      <w:r w:rsidRPr="00046C8F">
        <w:rPr>
          <w:rFonts w:ascii="Times New Roman" w:hAnsi="Times New Roman" w:cs="Times New Roman"/>
          <w:sz w:val="24"/>
          <w:szCs w:val="24"/>
        </w:rPr>
        <w:t xml:space="preserve">Sampling and residual model errors were described using random normal distributions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respectively. In contrast to tagging and direct aging components, there is a dearth of information available to estimate the variance component of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using length frequency methods</w:t>
      </w:r>
      <w:r>
        <w:rPr>
          <w:rFonts w:ascii="Times New Roman" w:hAnsi="Times New Roman" w:cs="Times New Roman"/>
          <w:sz w:val="24"/>
          <w:szCs w:val="24"/>
        </w:rPr>
        <w:t>,</w:t>
      </w:r>
      <w:r w:rsidRPr="00046C8F">
        <w:rPr>
          <w:rFonts w:ascii="Times New Roman" w:hAnsi="Times New Roman" w:cs="Times New Roman"/>
          <w:sz w:val="24"/>
          <w:szCs w:val="24"/>
        </w:rPr>
        <w:t xml:space="preserve"> so this term was modeled as fixed effect,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From this, the expected mode fork length of each cohort (E6), and associated variability during each sampling period (E7) were calculated and used to construct the negative </w:t>
      </w:r>
      <w:r w:rsidRPr="00046C8F">
        <w:rPr>
          <w:rFonts w:ascii="Times New Roman" w:hAnsi="Times New Roman" w:cs="Times New Roman"/>
          <w:sz w:val="24"/>
          <w:szCs w:val="24"/>
        </w:rPr>
        <w:lastRenderedPageBreak/>
        <w:t xml:space="preserve">log likelihood function (E8). The rationale for these approximations is discussed to greater depth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w:t>
      </w:r>
    </w:p>
    <w:p w14:paraId="0FB94672"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E6</m:t>
              </m:r>
            </m:e>
          </m:d>
          <m:r>
            <w:rPr>
              <w:rFonts w:ascii="Cambria Math" w:hAnsi="Cambria Math" w:cs="Times New Roman"/>
              <w:sz w:val="24"/>
              <w:szCs w:val="24"/>
            </w:rPr>
            <m:t xml:space="preserve">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oMath>
      </m:oMathPara>
    </w:p>
    <w:p w14:paraId="51D02D27"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E7</m:t>
              </m:r>
            </m:e>
          </m:d>
          <m:r>
            <w:rPr>
              <w:rFonts w:ascii="Cambria Math" w:hAnsi="Cambria Math" w:cs="Times New Roman"/>
              <w:sz w:val="24"/>
              <w:szCs w:val="24"/>
            </w:rPr>
            <m:t xml:space="preserve">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m:oMathPara>
    </w:p>
    <w:p w14:paraId="3A610251"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E8</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2π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den>
                          </m:f>
                        </m:e>
                      </m:d>
                    </m:e>
                  </m:nary>
                </m:e>
              </m:nary>
            </m:e>
          </m:nary>
        </m:oMath>
      </m:oMathPara>
    </w:p>
    <w:p w14:paraId="36A2AC67" w14:textId="77777777" w:rsidR="008C372D" w:rsidRPr="00046C8F" w:rsidRDefault="008C372D" w:rsidP="008C372D">
      <w:pPr>
        <w:spacing w:line="480" w:lineRule="auto"/>
        <w:rPr>
          <w:rFonts w:ascii="Times New Roman" w:hAnsi="Times New Roman" w:cs="Times New Roman"/>
          <w:sz w:val="24"/>
          <w:szCs w:val="24"/>
        </w:rPr>
      </w:pPr>
    </w:p>
    <w:p w14:paraId="19BCB021" w14:textId="77777777" w:rsidR="008C372D" w:rsidRPr="00046C8F" w:rsidRDefault="008C372D" w:rsidP="008C372D">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Direct Aging Data</w:t>
      </w:r>
    </w:p>
    <w:p w14:paraId="76BDAB1E" w14:textId="53D06C5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Sources of direct ageing data consisted of four previously reported length-at-age datasets from three studies. Age estimates for length at age data were obtained through analytical integration of otolith </w:t>
      </w:r>
      <w:del w:id="101" w:author="Stephen Scherrer" w:date="2019-06-12T14:43:00Z">
        <w:r w:rsidRPr="00046C8F" w:rsidDel="00683262">
          <w:rPr>
            <w:rFonts w:ascii="Times New Roman" w:hAnsi="Times New Roman" w:cs="Times New Roman"/>
            <w:sz w:val="24"/>
            <w:szCs w:val="24"/>
          </w:rPr>
          <w:delText xml:space="preserve">annuli </w:delText>
        </w:r>
      </w:del>
      <w:ins w:id="102" w:author="Stephen Scherrer" w:date="2019-06-12T14:43:00Z">
        <w:r w:rsidR="00683262">
          <w:rPr>
            <w:rFonts w:ascii="Times New Roman" w:hAnsi="Times New Roman" w:cs="Times New Roman"/>
            <w:sz w:val="24"/>
            <w:szCs w:val="24"/>
          </w:rPr>
          <w:t>band</w:t>
        </w:r>
      </w:ins>
      <w:ins w:id="103" w:author="Stephen Scherrer" w:date="2019-06-12T14:50:00Z">
        <w:r w:rsidR="00C02B02">
          <w:rPr>
            <w:rFonts w:ascii="Times New Roman" w:hAnsi="Times New Roman" w:cs="Times New Roman"/>
            <w:sz w:val="24"/>
            <w:szCs w:val="24"/>
          </w:rPr>
          <w:t xml:space="preserve">s </w:t>
        </w:r>
      </w:ins>
      <w:del w:id="104" w:author="Stephen Scherrer" w:date="2019-06-12T14:50:00Z">
        <w:r w:rsidRPr="00046C8F" w:rsidDel="00C02B02">
          <w:rPr>
            <w:rFonts w:ascii="Times New Roman" w:hAnsi="Times New Roman" w:cs="Times New Roman"/>
            <w:sz w:val="24"/>
            <w:szCs w:val="24"/>
          </w:rPr>
          <w:delText xml:space="preserve">width </w:delText>
        </w:r>
      </w:del>
      <w:r w:rsidRPr="00046C8F">
        <w:rPr>
          <w:rFonts w:ascii="Times New Roman" w:hAnsi="Times New Roman" w:cs="Times New Roman"/>
          <w:sz w:val="24"/>
          <w:szCs w:val="24"/>
        </w:rPr>
        <w:t xml:space="preserve">(Ralston and Miyamoto, 1983, n = 65), counts of otolith micro increments </w:t>
      </w:r>
      <w:commentRangeStart w:id="105"/>
      <w:commentRangeStart w:id="106"/>
      <w:r w:rsidRPr="00046C8F">
        <w:rPr>
          <w:rFonts w:ascii="Times New Roman" w:hAnsi="Times New Roman" w:cs="Times New Roman"/>
          <w:sz w:val="24"/>
          <w:szCs w:val="24"/>
        </w:rPr>
        <w:t>(</w:t>
      </w:r>
      <w:r w:rsidR="006B0F1A" w:rsidRPr="00046C8F">
        <w:rPr>
          <w:rFonts w:ascii="Times New Roman" w:hAnsi="Times New Roman" w:cs="Times New Roman"/>
          <w:sz w:val="24"/>
          <w:szCs w:val="24"/>
        </w:rPr>
        <w:t>De</w:t>
      </w:r>
      <w:r w:rsidR="006B0F1A">
        <w:rPr>
          <w:rFonts w:ascii="Times New Roman" w:hAnsi="Times New Roman" w:cs="Times New Roman"/>
          <w:sz w:val="24"/>
          <w:szCs w:val="24"/>
        </w:rPr>
        <w:t>M</w:t>
      </w:r>
      <w:r w:rsidR="006B0F1A" w:rsidRPr="00046C8F">
        <w:rPr>
          <w:rFonts w:ascii="Times New Roman" w:hAnsi="Times New Roman" w:cs="Times New Roman"/>
          <w:sz w:val="24"/>
          <w:szCs w:val="24"/>
        </w:rPr>
        <w:t xml:space="preserve">artini </w:t>
      </w:r>
      <w:r w:rsidRPr="00046C8F">
        <w:rPr>
          <w:rFonts w:ascii="Times New Roman" w:hAnsi="Times New Roman" w:cs="Times New Roman"/>
          <w:sz w:val="24"/>
          <w:szCs w:val="24"/>
        </w:rPr>
        <w:t xml:space="preserve">et al., </w:t>
      </w:r>
      <w:ins w:id="107" w:author="Stephen Scherrer" w:date="2019-06-12T12:16:00Z">
        <w:r w:rsidR="00DD21B0">
          <w:rPr>
            <w:rFonts w:ascii="Times New Roman" w:hAnsi="Times New Roman" w:cs="Times New Roman"/>
            <w:sz w:val="24"/>
            <w:szCs w:val="24"/>
          </w:rPr>
          <w:t>199</w:t>
        </w:r>
      </w:ins>
      <w:del w:id="108" w:author="Stephen Scherrer" w:date="2019-06-12T12:16:00Z">
        <w:r w:rsidRPr="00046C8F" w:rsidDel="00DD21B0">
          <w:rPr>
            <w:rFonts w:ascii="Times New Roman" w:hAnsi="Times New Roman" w:cs="Times New Roman"/>
            <w:sz w:val="24"/>
            <w:szCs w:val="24"/>
          </w:rPr>
          <w:delText>201</w:delText>
        </w:r>
      </w:del>
      <w:r w:rsidRPr="00046C8F">
        <w:rPr>
          <w:rFonts w:ascii="Times New Roman" w:hAnsi="Times New Roman" w:cs="Times New Roman"/>
          <w:sz w:val="24"/>
          <w:szCs w:val="24"/>
        </w:rPr>
        <w:t xml:space="preserve">4, n = 35), </w:t>
      </w:r>
      <w:commentRangeEnd w:id="105"/>
      <w:r w:rsidR="00651521">
        <w:rPr>
          <w:rStyle w:val="CommentReference"/>
        </w:rPr>
        <w:commentReference w:id="105"/>
      </w:r>
      <w:commentRangeEnd w:id="106"/>
      <w:r w:rsidR="00DD21B0">
        <w:rPr>
          <w:rStyle w:val="CommentReference"/>
        </w:rPr>
        <w:commentReference w:id="106"/>
      </w:r>
      <w:r w:rsidRPr="00046C8F">
        <w:rPr>
          <w:rFonts w:ascii="Times New Roman" w:hAnsi="Times New Roman" w:cs="Times New Roman"/>
          <w:sz w:val="24"/>
          <w:szCs w:val="24"/>
        </w:rPr>
        <w:t xml:space="preserve">comparison of bomb radiocarbon </w:t>
      </w:r>
      <w:r w:rsidR="006B0F1A">
        <w:rPr>
          <w:rFonts w:ascii="Times New Roman" w:hAnsi="Times New Roman" w:cs="Times New Roman"/>
          <w:sz w:val="24"/>
          <w:szCs w:val="24"/>
        </w:rPr>
        <w:t>(</w:t>
      </w:r>
      <w:r w:rsidR="006B0F1A">
        <w:rPr>
          <w:rFonts w:ascii="Times New Roman" w:hAnsi="Times New Roman" w:cs="Times New Roman"/>
          <w:sz w:val="24"/>
          <w:szCs w:val="24"/>
        </w:rPr>
        <w:sym w:font="Symbol" w:char="F044"/>
      </w:r>
      <w:r w:rsidR="006B0F1A" w:rsidRPr="005820A8">
        <w:rPr>
          <w:rFonts w:ascii="Times New Roman" w:hAnsi="Times New Roman" w:cs="Times New Roman"/>
          <w:sz w:val="24"/>
          <w:szCs w:val="24"/>
          <w:vertAlign w:val="superscript"/>
        </w:rPr>
        <w:t>14</w:t>
      </w:r>
      <w:r w:rsidR="006B0F1A" w:rsidRPr="00046C8F">
        <w:rPr>
          <w:rFonts w:ascii="Times New Roman" w:hAnsi="Times New Roman" w:cs="Times New Roman"/>
          <w:sz w:val="24"/>
          <w:szCs w:val="24"/>
        </w:rPr>
        <w:t>C</w:t>
      </w:r>
      <w:r w:rsidR="006B0F1A">
        <w:rPr>
          <w:rFonts w:ascii="Times New Roman" w:hAnsi="Times New Roman" w:cs="Times New Roman"/>
          <w:sz w:val="24"/>
          <w:szCs w:val="24"/>
        </w:rPr>
        <w:t xml:space="preserve">) </w:t>
      </w:r>
      <w:r w:rsidRPr="00046C8F">
        <w:rPr>
          <w:rFonts w:ascii="Times New Roman" w:hAnsi="Times New Roman" w:cs="Times New Roman"/>
          <w:sz w:val="24"/>
          <w:szCs w:val="24"/>
        </w:rPr>
        <w:t>derived</w:t>
      </w:r>
      <w:r w:rsidR="00465BAF">
        <w:rPr>
          <w:rFonts w:ascii="Times New Roman" w:hAnsi="Times New Roman" w:cs="Times New Roman"/>
          <w:sz w:val="24"/>
          <w:szCs w:val="24"/>
        </w:rPr>
        <w:t xml:space="preserve"> </w:t>
      </w:r>
      <w:r w:rsidR="006B0F1A">
        <w:rPr>
          <w:rFonts w:ascii="Times New Roman" w:hAnsi="Times New Roman" w:cs="Times New Roman"/>
          <w:sz w:val="24"/>
          <w:szCs w:val="24"/>
        </w:rPr>
        <w:t xml:space="preserve">from </w:t>
      </w:r>
      <w:r w:rsidRPr="00046C8F">
        <w:rPr>
          <w:rFonts w:ascii="Times New Roman" w:hAnsi="Times New Roman" w:cs="Times New Roman"/>
          <w:sz w:val="24"/>
          <w:szCs w:val="24"/>
        </w:rPr>
        <w:t xml:space="preserve">otoliths </w:t>
      </w:r>
      <w:r w:rsidR="006B0F1A">
        <w:rPr>
          <w:rFonts w:ascii="Times New Roman" w:hAnsi="Times New Roman" w:cs="Times New Roman"/>
          <w:sz w:val="24"/>
          <w:szCs w:val="24"/>
        </w:rPr>
        <w:t xml:space="preserve">relative </w:t>
      </w:r>
      <w:r w:rsidRPr="00046C8F">
        <w:rPr>
          <w:rFonts w:ascii="Times New Roman" w:hAnsi="Times New Roman" w:cs="Times New Roman"/>
          <w:sz w:val="24"/>
          <w:szCs w:val="24"/>
        </w:rPr>
        <w:t>to a standard reference obtained from hermatypic coral cores from the Hawaiian Archipelago (Andrews et al., 2012, n = 33), and the lead-radium ratios of individuals pooled by size class (Andrews et al., 2012, n = 3).</w:t>
      </w:r>
    </w:p>
    <w:p w14:paraId="655A828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details of the method for estimating growth parameters from direct aging data components are described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 Briefly, </w:t>
      </w:r>
      <w:r>
        <w:rPr>
          <w:rFonts w:ascii="Times New Roman" w:hAnsi="Times New Roman" w:cs="Times New Roman"/>
          <w:sz w:val="24"/>
          <w:szCs w:val="24"/>
        </w:rPr>
        <w:t>parameters</w:t>
      </w:r>
      <w:r w:rsidRPr="00046C8F">
        <w:rPr>
          <w:rFonts w:ascii="Times New Roman" w:hAnsi="Times New Roman" w:cs="Times New Roman"/>
          <w:sz w:val="24"/>
          <w:szCs w:val="24"/>
        </w:rPr>
        <w:t xml:space="preserve"> w</w:t>
      </w:r>
      <w:r>
        <w:rPr>
          <w:rFonts w:ascii="Times New Roman" w:hAnsi="Times New Roman" w:cs="Times New Roman"/>
          <w:sz w:val="24"/>
          <w:szCs w:val="24"/>
        </w:rPr>
        <w:t>ere</w:t>
      </w:r>
      <w:r w:rsidRPr="00046C8F">
        <w:rPr>
          <w:rFonts w:ascii="Times New Roman" w:hAnsi="Times New Roman" w:cs="Times New Roman"/>
          <w:sz w:val="24"/>
          <w:szCs w:val="24"/>
        </w:rPr>
        <w:t xml:space="preserve"> modeled using the VBGF model described by equation E9. </w:t>
      </w:r>
    </w:p>
    <w:p w14:paraId="5C4E4CC8" w14:textId="3A527209" w:rsidR="008C372D" w:rsidRPr="00046C8F" w:rsidRDefault="0029182A" w:rsidP="008C372D">
      <w:pPr>
        <w:spacing w:line="480" w:lineRule="auto"/>
        <w:ind w:firstLine="720"/>
        <w:jc w:val="center"/>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E9</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m:oMathPara>
    </w:p>
    <w:p w14:paraId="42E48965"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Expected length for each individual and the variance of the measurement error was described by equations E10 and E11.</w:t>
      </w:r>
    </w:p>
    <w:p w14:paraId="5477C161"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(E10)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r>
            <w:rPr>
              <w:rFonts w:ascii="Cambria Math" w:hAnsi="Cambria Math" w:cs="Times New Roman"/>
              <w:sz w:val="24"/>
              <w:szCs w:val="24"/>
            </w:rPr>
            <m:t>)</m:t>
          </m:r>
        </m:oMath>
      </m:oMathPara>
    </w:p>
    <w:p w14:paraId="11429057"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(E11)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γ</m:t>
              </m:r>
            </m:sub>
            <m:sup>
              <m:r>
                <w:rPr>
                  <w:rFonts w:ascii="Cambria Math" w:hAnsi="Cambria Math" w:cs="Times New Roman"/>
                  <w:sz w:val="24"/>
                  <w:szCs w:val="24"/>
                </w:rPr>
                <m:t>2</m:t>
              </m:r>
            </m:sup>
          </m:sSubSup>
        </m:oMath>
      </m:oMathPara>
    </w:p>
    <w:p w14:paraId="41A814E0" w14:textId="618E16E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denoted the length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sz w:val="24"/>
          <w:szCs w:val="24"/>
        </w:rPr>
        <w:t xml:space="preserve"> fish</w:t>
      </w:r>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at age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was a fixed parameter analogous to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when a fish has a hypothetical length of zero. As with the model for tagging data,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was the individual asymptotic length of the</w:t>
      </w:r>
      <w:r w:rsidRPr="00046C8F">
        <w:rPr>
          <w:rFonts w:ascii="Times New Roman"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fish drawn from the random 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represented the distribution of individual measurement error and was similarly random, drawn from the distribution </w:t>
      </w:r>
      <m:oMath>
        <m:r>
          <w:rPr>
            <w:rFonts w:ascii="Cambria Math" w:hAnsi="Cambria Math" w:cs="Times New Roman"/>
            <w:sz w:val="24"/>
            <w:szCs w:val="24"/>
          </w:rPr>
          <m:t>γ=N</m:t>
        </m:r>
        <m:d>
          <m:dPr>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γ</m:t>
                </m:r>
              </m:sub>
            </m:sSub>
          </m:e>
        </m:d>
      </m:oMath>
      <w:r w:rsidRPr="00046C8F">
        <w:rPr>
          <w:rFonts w:ascii="Times New Roman" w:hAnsi="Times New Roman" w:cs="Times New Roman"/>
          <w:sz w:val="24"/>
          <w:szCs w:val="24"/>
        </w:rPr>
        <w:t>. Equation 12 describes the log-likelihood function derived from these equations.</w:t>
      </w:r>
    </w:p>
    <w:p w14:paraId="6835A2D9"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E12</m:t>
              </m:r>
            </m:e>
          </m:d>
          <m:r>
            <w:rPr>
              <w:rFonts w:ascii="Cambria Math" w:hAnsi="Cambria Math" w:cs="Times New Roman"/>
              <w:sz w:val="24"/>
              <w:szCs w:val="24"/>
            </w:rPr>
            <m:t xml:space="preserve"> -ln( </m:t>
          </m:r>
          <m:sSub>
            <m:sSubPr>
              <m:ctrlPr>
                <w:rPr>
                  <w:rFonts w:ascii="Cambria Math" w:hAnsi="Cambria Math" w:cs="Times New Roman"/>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ln⁡</m:t>
                  </m:r>
                  <m:r>
                    <w:rPr>
                      <w:rFonts w:ascii="Cambria Math" w:hAnsi="Cambria Math" w:cs="Times New Roman"/>
                      <w:sz w:val="24"/>
                      <w:szCs w:val="24"/>
                    </w:rPr>
                    <m:t>(2πV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den>
                  </m:f>
                </m:e>
              </m:d>
            </m:e>
          </m:nary>
        </m:oMath>
      </m:oMathPara>
    </w:p>
    <w:p w14:paraId="6CB557FD"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An appropriate overall objective likelihood function (E13) was then defined from the sum of the negative log-likelihood functions for </w:t>
      </w:r>
      <w:r>
        <w:rPr>
          <w:rFonts w:ascii="Times New Roman" w:hAnsi="Times New Roman" w:cs="Times New Roman"/>
          <w:sz w:val="24"/>
          <w:szCs w:val="24"/>
        </w:rPr>
        <w:t xml:space="preserve">tag-recapture, </w:t>
      </w:r>
      <w:r w:rsidRPr="00046C8F">
        <w:rPr>
          <w:rFonts w:ascii="Times New Roman" w:hAnsi="Times New Roman" w:cs="Times New Roman"/>
          <w:sz w:val="24"/>
          <w:szCs w:val="24"/>
        </w:rPr>
        <w:t xml:space="preserve">direct aging, length frequency, and growth increment approaches, each with its own scaling constant, </w:t>
      </w:r>
      <m:oMath>
        <m:r>
          <w:rPr>
            <w:rFonts w:ascii="Cambria Math" w:hAnsi="Cambria Math" w:cs="Times New Roman"/>
            <w:sz w:val="24"/>
            <w:szCs w:val="24"/>
          </w:rPr>
          <m:t>β</m:t>
        </m:r>
      </m:oMath>
      <w:r w:rsidRPr="00046C8F">
        <w:rPr>
          <w:rFonts w:ascii="Times New Roman" w:hAnsi="Times New Roman" w:cs="Times New Roman"/>
          <w:sz w:val="24"/>
          <w:szCs w:val="24"/>
        </w:rPr>
        <w:t xml:space="preserve">. </w:t>
      </w:r>
    </w:p>
    <w:p w14:paraId="03FD7A1A" w14:textId="77777777" w:rsidR="008C372D" w:rsidRPr="00046C8F" w:rsidRDefault="008C372D" w:rsidP="008C372D">
      <w:pPr>
        <w:spacing w:line="480" w:lineRule="auto"/>
        <w:ind w:firstLine="720"/>
        <w:rPr>
          <w:rFonts w:ascii="Times New Roman" w:hAnsi="Times New Roman" w:cs="Times New Roman"/>
          <w:sz w:val="24"/>
          <w:szCs w:val="24"/>
        </w:rPr>
      </w:pPr>
    </w:p>
    <w:p w14:paraId="2E41EE3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Defining an objective function and estimating integrative growth parameters</w:t>
      </w:r>
    </w:p>
    <w:p w14:paraId="325CABB8"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 single set of growth parameters best describing the data was obtained by minimizing the objective likelihood function </w:t>
      </w:r>
      <m:oMath>
        <m:r>
          <m:rPr>
            <m:sty m:val="p"/>
          </m:rPr>
          <w:rPr>
            <w:rFonts w:ascii="Cambria Math" w:hAnsi="Cambria Math" w:cs="Times New Roman"/>
            <w:sz w:val="24"/>
            <w:szCs w:val="24"/>
          </w:rPr>
          <m:t>Λ</m:t>
        </m:r>
      </m:oMath>
      <w:r w:rsidRPr="00046C8F">
        <w:rPr>
          <w:rFonts w:ascii="Times New Roman" w:hAnsi="Times New Roman" w:cs="Times New Roman"/>
          <w:sz w:val="24"/>
          <w:szCs w:val="24"/>
        </w:rPr>
        <w:t xml:space="preserve"> (E13).</w:t>
      </w:r>
    </w:p>
    <w:p w14:paraId="7EA0FB21" w14:textId="53E70E08" w:rsidR="008C372D" w:rsidRPr="00046C8F" w:rsidRDefault="0029182A" w:rsidP="008C372D">
      <w:pPr>
        <w:spacing w:line="480" w:lineRule="auto"/>
        <w:ind w:firstLine="720"/>
        <w:rPr>
          <w:rFonts w:ascii="Times New Roman" w:hAnsi="Times New Roman" w:cs="Times New Roman"/>
          <w:sz w:val="24"/>
          <w:szCs w:val="24"/>
        </w:rPr>
      </w:pPr>
      <m:oMathPara>
        <m:oMath>
          <m:d>
            <m:dPr>
              <m:ctrlPr>
                <w:rPr>
                  <w:rFonts w:ascii="Cambria Math" w:hAnsi="Cambria Math" w:cs="Times New Roman"/>
                  <w:sz w:val="24"/>
                  <w:szCs w:val="24"/>
                </w:rPr>
              </m:ctrlPr>
            </m:dPr>
            <m:e>
              <m:r>
                <m:rPr>
                  <m:sty m:val="p"/>
                </m:rPr>
                <w:rPr>
                  <w:rFonts w:ascii="Cambria Math" w:hAnsi="Cambria Math" w:cs="Times New Roman"/>
                  <w:sz w:val="24"/>
                  <w:szCs w:val="24"/>
                </w:rPr>
                <m:t>E13</m:t>
              </m:r>
            </m:e>
          </m:d>
          <m:r>
            <m:rPr>
              <m:sty m:val="p"/>
            </m:rPr>
            <w:rPr>
              <w:rFonts w:ascii="Cambria Math" w:hAnsi="Cambria Math" w:cs="Times New Roman"/>
              <w:sz w:val="24"/>
              <w:szCs w:val="24"/>
            </w:rPr>
            <m:t xml:space="preserve">   Λ=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3</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n</m:t>
                  </m:r>
                </m:sub>
              </m:sSub>
            </m:e>
          </m:d>
        </m:oMath>
      </m:oMathPara>
    </w:p>
    <w:p w14:paraId="00CF119C" w14:textId="330BB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By manipulating the value of scaling constants, how similar datasets were treated, and which datasets were included, six additional model structures were developed and evaluated </w:t>
      </w:r>
      <w:r>
        <w:rPr>
          <w:rFonts w:ascii="Times New Roman" w:hAnsi="Times New Roman" w:cs="Times New Roman"/>
          <w:sz w:val="24"/>
          <w:szCs w:val="24"/>
        </w:rPr>
        <w:t>(</w:t>
      </w:r>
      <w:r w:rsidR="00F11515">
        <w:rPr>
          <w:rFonts w:ascii="Times New Roman" w:hAnsi="Times New Roman" w:cs="Times New Roman"/>
          <w:sz w:val="24"/>
          <w:szCs w:val="24"/>
        </w:rPr>
        <w:t>Table 4</w:t>
      </w:r>
      <w:r w:rsidRPr="00046C8F">
        <w:rPr>
          <w:rFonts w:ascii="Times New Roman" w:hAnsi="Times New Roman" w:cs="Times New Roman"/>
          <w:sz w:val="24"/>
          <w:szCs w:val="24"/>
        </w:rPr>
        <w:t>). Two approaches were used to define the scaling constants</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β</m:t>
            </m:r>
          </m:e>
        </m:d>
      </m:oMath>
      <w:r>
        <w:rPr>
          <w:rFonts w:ascii="Times New Roman" w:hAnsi="Times New Roman" w:cs="Times New Roman"/>
          <w:sz w:val="24"/>
          <w:szCs w:val="24"/>
        </w:rPr>
        <w:t xml:space="preserve"> within each model’s objective likelihood function</w:t>
      </w:r>
      <w:r w:rsidRPr="00046C8F">
        <w:rPr>
          <w:rFonts w:ascii="Times New Roman" w:hAnsi="Times New Roman" w:cs="Times New Roman"/>
          <w:sz w:val="24"/>
          <w:szCs w:val="24"/>
        </w:rPr>
        <w:t xml:space="preserve">. The first equally weighted each likelihood function so that each data source had equal influence on the resulting parameter estimates. This was achieved by selecting a </w:t>
      </w:r>
      <m:oMath>
        <m:r>
          <w:rPr>
            <w:rFonts w:ascii="Cambria Math" w:hAnsi="Cambria Math" w:cs="Times New Roman"/>
            <w:sz w:val="24"/>
            <w:szCs w:val="24"/>
          </w:rPr>
          <m:t>β</m:t>
        </m:r>
      </m:oMath>
      <w:r w:rsidRPr="00046C8F">
        <w:rPr>
          <w:rFonts w:ascii="Times New Roman" w:hAnsi="Times New Roman" w:cs="Times New Roman"/>
          <w:sz w:val="24"/>
          <w:szCs w:val="24"/>
        </w:rPr>
        <w:t xml:space="preserve"> for each data source equal to the inverse of the number of observations for the data. </w:t>
      </w:r>
      <w:r w:rsidRPr="00046C8F">
        <w:rPr>
          <w:rFonts w:ascii="Times New Roman" w:hAnsi="Times New Roman" w:cs="Times New Roman"/>
          <w:sz w:val="24"/>
          <w:szCs w:val="24"/>
        </w:rPr>
        <w:lastRenderedPageBreak/>
        <w:t>The second weighted each data source relative to the number of observations of that particular data set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oMath>
      <w:r w:rsidRPr="00046C8F">
        <w:rPr>
          <w:rFonts w:ascii="Times New Roman" w:hAnsi="Times New Roman" w:cs="Times New Roman"/>
          <w:sz w:val="24"/>
          <w:szCs w:val="24"/>
        </w:rPr>
        <w:t xml:space="preserve">). </w:t>
      </w:r>
    </w:p>
    <w:p w14:paraId="22E34173" w14:textId="54BD8746"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The structure of model 5 fit only tagging data from the OTP study while models 6-11 incorporat</w:t>
      </w:r>
      <w:r>
        <w:rPr>
          <w:rFonts w:ascii="Times New Roman" w:hAnsi="Times New Roman" w:cs="Times New Roman"/>
          <w:sz w:val="24"/>
          <w:szCs w:val="24"/>
        </w:rPr>
        <w:t>ed</w:t>
      </w:r>
      <w:r w:rsidRPr="00046C8F">
        <w:rPr>
          <w:rFonts w:ascii="Times New Roman" w:hAnsi="Times New Roman" w:cs="Times New Roman"/>
          <w:sz w:val="24"/>
          <w:szCs w:val="24"/>
        </w:rPr>
        <w:t xml:space="preserve"> the additional length-at-age and length frequency data and differed from one another in the treatment of </w:t>
      </w:r>
      <m:oMath>
        <m:r>
          <w:rPr>
            <w:rFonts w:ascii="Cambria Math" w:hAnsi="Cambria Math" w:cs="Times New Roman"/>
            <w:sz w:val="24"/>
            <w:szCs w:val="24"/>
          </w:rPr>
          <m:t>β</m:t>
        </m:r>
      </m:oMath>
      <w:r w:rsidRPr="00046C8F">
        <w:rPr>
          <w:rFonts w:ascii="Times New Roman" w:hAnsi="Times New Roman" w:cs="Times New Roman"/>
          <w:sz w:val="24"/>
          <w:szCs w:val="24"/>
        </w:rPr>
        <w:t xml:space="preserve"> coefficients, whether direct aging data sources were considered independently and assigned their own log-likelihood function or if these data sources were pooled and contributed to estimation of a single log-likelihood function. Omission of direct aging data where ages were </w:t>
      </w:r>
      <w:ins w:id="109" w:author="Stephen Scherrer" w:date="2019-06-12T14:36:00Z">
        <w:r w:rsidR="00CA00D6">
          <w:rPr>
            <w:rFonts w:ascii="Times New Roman" w:hAnsi="Times New Roman" w:cs="Times New Roman"/>
            <w:sz w:val="24"/>
            <w:szCs w:val="24"/>
          </w:rPr>
          <w:t xml:space="preserve">estimated </w:t>
        </w:r>
      </w:ins>
      <w:ins w:id="110" w:author="Stephen Scherrer" w:date="2019-06-12T14:35:00Z">
        <w:r w:rsidR="00CA00D6">
          <w:rPr>
            <w:rFonts w:ascii="Times New Roman" w:hAnsi="Times New Roman" w:cs="Times New Roman"/>
            <w:sz w:val="24"/>
            <w:szCs w:val="24"/>
          </w:rPr>
          <w:t xml:space="preserve">by integrating daily </w:t>
        </w:r>
      </w:ins>
      <w:ins w:id="111" w:author="Stephen Scherrer" w:date="2019-06-12T15:26:00Z">
        <w:r w:rsidR="006609FA">
          <w:rPr>
            <w:rFonts w:ascii="Times New Roman" w:hAnsi="Times New Roman" w:cs="Times New Roman"/>
            <w:sz w:val="24"/>
            <w:szCs w:val="24"/>
          </w:rPr>
          <w:t>growth</w:t>
        </w:r>
      </w:ins>
      <w:ins w:id="112" w:author="Stephen Scherrer" w:date="2019-06-12T14:36:00Z">
        <w:r w:rsidR="00CA00D6">
          <w:rPr>
            <w:rFonts w:ascii="Times New Roman" w:hAnsi="Times New Roman" w:cs="Times New Roman"/>
            <w:sz w:val="24"/>
            <w:szCs w:val="24"/>
          </w:rPr>
          <w:t xml:space="preserve"> </w:t>
        </w:r>
      </w:ins>
      <w:ins w:id="113" w:author="Stephen Scherrer" w:date="2019-06-12T15:26:00Z">
        <w:r w:rsidR="006609FA">
          <w:rPr>
            <w:rFonts w:ascii="Times New Roman" w:hAnsi="Times New Roman" w:cs="Times New Roman"/>
            <w:sz w:val="24"/>
            <w:szCs w:val="24"/>
          </w:rPr>
          <w:t>increments</w:t>
        </w:r>
      </w:ins>
      <w:ins w:id="114" w:author="Stephen Scherrer" w:date="2019-06-12T14:35:00Z">
        <w:r w:rsidR="00CA00D6">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was also considered as this method </w:t>
      </w:r>
      <w:ins w:id="115" w:author="Stephen Scherrer" w:date="2019-06-12T15:28:00Z">
        <w:r w:rsidR="005E3699">
          <w:rPr>
            <w:rFonts w:ascii="Times New Roman" w:hAnsi="Times New Roman" w:cs="Times New Roman"/>
            <w:sz w:val="24"/>
            <w:szCs w:val="24"/>
          </w:rPr>
          <w:t>is likely to</w:t>
        </w:r>
      </w:ins>
      <w:ins w:id="116" w:author="Stephen Scherrer" w:date="2019-06-12T15:26:00Z">
        <w:r w:rsidR="006609FA">
          <w:rPr>
            <w:rFonts w:ascii="Times New Roman" w:hAnsi="Times New Roman" w:cs="Times New Roman"/>
            <w:sz w:val="24"/>
            <w:szCs w:val="24"/>
          </w:rPr>
          <w:t xml:space="preserve"> </w:t>
        </w:r>
      </w:ins>
      <w:ins w:id="117" w:author="Stephen Scherrer" w:date="2019-06-12T15:27:00Z">
        <w:r w:rsidR="006609FA">
          <w:rPr>
            <w:rFonts w:ascii="Times New Roman" w:hAnsi="Times New Roman" w:cs="Times New Roman"/>
            <w:sz w:val="24"/>
            <w:szCs w:val="24"/>
          </w:rPr>
          <w:t xml:space="preserve">result in underestimations of </w:t>
        </w:r>
        <w:r w:rsidR="005E3699">
          <w:rPr>
            <w:rFonts w:ascii="Times New Roman" w:hAnsi="Times New Roman" w:cs="Times New Roman"/>
            <w:sz w:val="24"/>
            <w:szCs w:val="24"/>
          </w:rPr>
          <w:t>age</w:t>
        </w:r>
      </w:ins>
      <w:commentRangeStart w:id="118"/>
      <w:del w:id="119" w:author="Stephen Scherrer" w:date="2019-06-12T15:27:00Z">
        <w:r w:rsidRPr="00046C8F" w:rsidDel="006609FA">
          <w:rPr>
            <w:rFonts w:ascii="Times New Roman" w:hAnsi="Times New Roman" w:cs="Times New Roman"/>
            <w:sz w:val="24"/>
            <w:szCs w:val="24"/>
          </w:rPr>
          <w:delText xml:space="preserve"> </w:delText>
        </w:r>
        <w:r w:rsidRPr="00622A71" w:rsidDel="006609FA">
          <w:rPr>
            <w:rFonts w:ascii="Times New Roman" w:hAnsi="Times New Roman" w:cs="Times New Roman"/>
            <w:i/>
            <w:sz w:val="24"/>
            <w:szCs w:val="24"/>
          </w:rPr>
          <w:delText>P. filamentosus</w:delText>
        </w:r>
      </w:del>
      <w:r>
        <w:rPr>
          <w:rFonts w:ascii="Times New Roman" w:hAnsi="Times New Roman" w:cs="Times New Roman"/>
          <w:sz w:val="24"/>
          <w:szCs w:val="24"/>
        </w:rPr>
        <w:t xml:space="preserve"> </w:t>
      </w:r>
      <w:commentRangeEnd w:id="118"/>
      <w:r w:rsidR="00683262">
        <w:rPr>
          <w:rStyle w:val="CommentReference"/>
        </w:rPr>
        <w:commentReference w:id="118"/>
      </w:r>
      <w:ins w:id="120" w:author="Stephen Scherrer" w:date="2019-06-12T15:33:00Z">
        <w:r w:rsidR="005E3699">
          <w:rPr>
            <w:rFonts w:ascii="Times New Roman" w:hAnsi="Times New Roman" w:cs="Times New Roman"/>
            <w:sz w:val="24"/>
            <w:szCs w:val="24"/>
          </w:rPr>
          <w:fldChar w:fldCharType="begin" w:fldLock="1"/>
        </w:r>
      </w:ins>
      <w:r w:rsidR="00BC087D">
        <w:rPr>
          <w:rFonts w:ascii="Times New Roman" w:hAnsi="Times New Roman" w:cs="Times New Roman"/>
          <w:sz w:val="24"/>
          <w:szCs w:val="24"/>
        </w:rPr>
        <w:instrText>ADDIN CSL_CITATION {"citationItems":[{"id":"ITEM-1","itemData":{"author":[{"dropping-particle":"","family":"Newman","given":"Stephen J.","non-dropping-particle":"","parse-names":false,"suffix":""},{"dropping-particle":"","family":"Wakefield","given":"Corey B.","non-dropping-particle":"","parse-names":false,"suffix":""},{"dropping-particle":"","family":"Williams","given":"Ashley J.","non-dropping-particle":"","parse-names":false,"suffix":""},{"dropping-particle":"","family":"Nicol","given":"Simon J.","non-dropping-particle":"","parse-names":false,"suffix":""},{"dropping-particle":"","family":"O'Malley","given":"Joseph M.","non-dropping-particle":"","parse-names":false,"suffix":""},{"dropping-particle":"","family":"DeMartini","given":"Edward E.","non-dropping-particle":"","parse-names":false,"suffix":""},{"dropping-particle":"","family":"Humphreys","given":"Robert L.","non-dropping-particle":"","parse-names":false,"suffix":""},{"dropping-particle":"","family":"Andrews","given":"Allen H.","non-dropping-particle":"","parse-names":false,"suffix":""},{"dropping-particle":"","family":"Nichols","given":"Ryan S.","non-dropping-particle":"","parse-names":false,"suffix":""},{"dropping-particle":"","family":"Halafihi","given":"Tuikolongahau","non-dropping-particle":"","parse-names":false,"suffix":""},{"dropping-particle":"","family":"Kaltavara","given":"Jeremie","non-dropping-particle":"","parse-names":false,"suffix":""},{"dropping-particle":"","family":"Taylor","given":"Brett M.","non-dropping-particle":"","parse-names":false,"suffix":""}],"container-title":"Marine Policy","id":"ITEM-1","issued":{"date-parts":[["2015"]]},"page":"182-185","title":"International workshop on methodological evolution to improve estimates of life history parameters and fisheries management of data-poor deep-water snappers and groupers","type":"article-journal","volume":"60"},"uris":["http://www.mendeley.com/documents/?uuid=316608b0-7c25-4991-adaa-ddf4ae1590cb"]}],"mendeley":{"formattedCitation":"(Newman et al. 2015)","plainTextFormattedCitation":"(Newman et al. 2015)","previouslyFormattedCitation":"(Newman et al. 2015)"},"properties":{"noteIndex":0},"schema":"https://github.com/citation-style-language/schema/raw/master/csl-citation.json"}</w:instrText>
      </w:r>
      <w:r w:rsidR="005E3699">
        <w:rPr>
          <w:rFonts w:ascii="Times New Roman" w:hAnsi="Times New Roman" w:cs="Times New Roman"/>
          <w:sz w:val="24"/>
          <w:szCs w:val="24"/>
        </w:rPr>
        <w:fldChar w:fldCharType="separate"/>
      </w:r>
      <w:r w:rsidR="005E3699" w:rsidRPr="005E3699">
        <w:rPr>
          <w:rFonts w:ascii="Times New Roman" w:hAnsi="Times New Roman" w:cs="Times New Roman"/>
          <w:noProof/>
          <w:sz w:val="24"/>
          <w:szCs w:val="24"/>
        </w:rPr>
        <w:t>(Newman et al. 2015)</w:t>
      </w:r>
      <w:ins w:id="121" w:author="Stephen Scherrer" w:date="2019-06-12T15:33:00Z">
        <w:r w:rsidR="005E3699">
          <w:rPr>
            <w:rFonts w:ascii="Times New Roman" w:hAnsi="Times New Roman" w:cs="Times New Roman"/>
            <w:sz w:val="24"/>
            <w:szCs w:val="24"/>
          </w:rPr>
          <w:fldChar w:fldCharType="end"/>
        </w:r>
      </w:ins>
      <w:r>
        <w:rPr>
          <w:rFonts w:ascii="Times New Roman" w:hAnsi="Times New Roman" w:cs="Times New Roman"/>
          <w:sz w:val="24"/>
          <w:szCs w:val="24"/>
        </w:rPr>
        <w:t>(</w:t>
      </w:r>
      <w:r w:rsidR="00F11515">
        <w:rPr>
          <w:rFonts w:ascii="Times New Roman" w:hAnsi="Times New Roman" w:cs="Times New Roman"/>
          <w:sz w:val="24"/>
          <w:szCs w:val="24"/>
        </w:rPr>
        <w:t>Table 4</w:t>
      </w:r>
      <w:del w:id="122" w:author="Stephen Scherrer" w:date="2019-06-12T15:34:00Z">
        <w:r w:rsidDel="005E3699">
          <w:rPr>
            <w:rFonts w:ascii="Times New Roman" w:hAnsi="Times New Roman" w:cs="Times New Roman"/>
            <w:sz w:val="24"/>
            <w:szCs w:val="24"/>
          </w:rPr>
          <w:delText xml:space="preserve">; </w:delText>
        </w:r>
      </w:del>
      <w:ins w:id="123" w:author="Stephen Scherrer" w:date="2019-06-12T14:36:00Z">
        <w:r w:rsidR="00CA00D6">
          <w:rPr>
            <w:rFonts w:ascii="Times New Roman" w:hAnsi="Times New Roman" w:cs="Times New Roman"/>
            <w:sz w:val="24"/>
            <w:szCs w:val="24"/>
          </w:rPr>
          <w:t>)</w:t>
        </w:r>
        <w:r w:rsidR="00683262">
          <w:rPr>
            <w:rFonts w:ascii="Times New Roman" w:hAnsi="Times New Roman" w:cs="Times New Roman"/>
            <w:sz w:val="24"/>
            <w:szCs w:val="24"/>
          </w:rPr>
          <w:t>.</w:t>
        </w:r>
      </w:ins>
    </w:p>
    <w:p w14:paraId="47C40BA9" w14:textId="77777777" w:rsidR="005E3699" w:rsidRDefault="008C372D" w:rsidP="008C372D">
      <w:pPr>
        <w:spacing w:before="240" w:line="480" w:lineRule="auto"/>
        <w:ind w:firstLine="720"/>
        <w:rPr>
          <w:ins w:id="124" w:author="Stephen Scherrer" w:date="2019-06-12T15:34:00Z"/>
          <w:rFonts w:ascii="Times New Roman" w:hAnsi="Times New Roman" w:cs="Times New Roman"/>
          <w:sz w:val="24"/>
          <w:szCs w:val="24"/>
        </w:rPr>
      </w:pPr>
      <w:r w:rsidRPr="00046C8F">
        <w:rPr>
          <w:rFonts w:ascii="Times New Roman" w:hAnsi="Times New Roman" w:cs="Times New Roman"/>
          <w:sz w:val="24"/>
          <w:szCs w:val="24"/>
        </w:rPr>
        <w:t xml:space="preserve">The six candidate integrative model structures (Models 6-11) were evaluated against one another using the following repeated </w:t>
      </w:r>
      <w:r>
        <w:rPr>
          <w:rFonts w:ascii="Times New Roman" w:hAnsi="Times New Roman" w:cs="Times New Roman"/>
          <w:sz w:val="24"/>
          <w:szCs w:val="24"/>
        </w:rPr>
        <w:t>training</w:t>
      </w:r>
      <w:r w:rsidRPr="00046C8F">
        <w:rPr>
          <w:rFonts w:ascii="Times New Roman" w:hAnsi="Times New Roman" w:cs="Times New Roman"/>
          <w:sz w:val="24"/>
          <w:szCs w:val="24"/>
        </w:rPr>
        <w:t xml:space="preserve">-testing cross validation procedure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{"citationItems":[{"id":"ITEM-1","itemData":{"DOI":"10.1093/biomet/76.3.503","ISBN":"0006-3444","ISSN":"00063444","abstract":"cited by Borra","author":[{"dropping-particle":"","family":"Burman","given":"Prabir","non-dropping-particle":"","parse-names":false,"suffix":""}],"container-title":"Biometrika","id":"ITEM-1","issue":"3","issued":{"date-parts":[["1989"]]},"page":"503-514","title":"A comparative study of ordinary cross-validation, v-fold cross-validation and the repeated learning-testing methods","type":"article-journal","volume":"76"},"uris":["http://www.mendeley.com/documents/?uuid=692761cb-aa8e-4185-9135-74eb7750b4f6"]}],"mendeley":{"formattedCitation":"(Burman 1989)","plainTextFormattedCitation":"(Burman 1989)","previouslyFormattedCitation":"(Burman 1989)"},"properties":{"noteIndex":0},"schema":"https://github.com/citation-style-language/schema/raw/master/csl-citation.json"}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(Burman 1989)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to determine the combination of </w:t>
      </w:r>
      <w:proofErr w:type="spellStart"/>
      <w:r w:rsidRPr="00046C8F">
        <w:rPr>
          <w:rFonts w:ascii="Times New Roman" w:hAnsi="Times New Roman" w:cs="Times New Roman"/>
          <w:sz w:val="24"/>
          <w:szCs w:val="24"/>
        </w:rPr>
        <w:t>mode</w:t>
      </w:r>
      <w:ins w:id="125" w:author="Stephen Scherrer" w:date="2019-06-12T15:34:00Z">
        <w:r w:rsidR="005E3699">
          <w:rPr>
            <w:rFonts w:ascii="Times New Roman" w:hAnsi="Times New Roman" w:cs="Times New Roman"/>
            <w:sz w:val="24"/>
            <w:szCs w:val="24"/>
          </w:rPr>
          <w:t>i</w:t>
        </w:r>
        <w:proofErr w:type="spellEnd"/>
      </w:ins>
    </w:p>
    <w:p w14:paraId="03529FF7" w14:textId="68956EAF" w:rsidR="008C372D" w:rsidRPr="00046C8F" w:rsidRDefault="008C372D" w:rsidP="008C372D">
      <w:pPr>
        <w:spacing w:before="240"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l weighting, data pooling, and data sources parameter estimates that consistently best predicted observed growth from tagging data. Each model structure was trained using two-thirds of the tagging data (n = 258) selected at random while the remaining one-third (n = 129) was reserved for evaluating each model’s predictive ability. Model performance was evaluated using </w:t>
      </w:r>
      <w:r>
        <w:rPr>
          <w:rFonts w:ascii="Times New Roman" w:hAnsi="Times New Roman" w:cs="Times New Roman"/>
          <w:sz w:val="24"/>
          <w:szCs w:val="24"/>
        </w:rPr>
        <w:t xml:space="preserve">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w:t>
      </w:r>
      <m:oMath>
        <m:r>
          <w:rPr>
            <w:rFonts w:ascii="Cambria Math" w:hAnsi="Cambria Math" w:cs="Times New Roman"/>
            <w:sz w:val="24"/>
            <w:szCs w:val="24"/>
          </w:rPr>
          <m:t xml:space="preserve">k </m:t>
        </m:r>
      </m:oMath>
      <w:r w:rsidRPr="00046C8F">
        <w:rPr>
          <w:rFonts w:ascii="Times New Roman" w:hAnsi="Times New Roman" w:cs="Times New Roman"/>
          <w:sz w:val="24"/>
          <w:szCs w:val="24"/>
        </w:rPr>
        <w:t>estimated from training data, applied to the length at tagging and time at liberty of each individual in the validation set to predict length at recapture using Equation 2. The variance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046C8F">
        <w:rPr>
          <w:rFonts w:ascii="Times New Roman" w:hAnsi="Times New Roman" w:cs="Times New Roman"/>
          <w:sz w:val="24"/>
          <w:szCs w:val="24"/>
        </w:rPr>
        <w:t>between the predicted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r>
          <w:rPr>
            <w:rFonts w:ascii="Cambria Math" w:hAnsi="Cambria Math" w:cs="Times New Roman"/>
            <w:sz w:val="24"/>
            <w:szCs w:val="24"/>
          </w:rPr>
          <m:t>)</m:t>
        </m:r>
      </m:oMath>
      <w:r w:rsidRPr="00046C8F">
        <w:rPr>
          <w:rFonts w:ascii="Times New Roman" w:hAnsi="Times New Roman" w:cs="Times New Roman"/>
          <w:sz w:val="24"/>
          <w:szCs w:val="24"/>
        </w:rPr>
        <w:t xml:space="preserve"> and observed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length of each fish recapture was used as a metric for comparing the performance of competing model structures (E14). </w:t>
      </w:r>
    </w:p>
    <w:p w14:paraId="13CF74C7" w14:textId="77777777" w:rsidR="008C372D" w:rsidRPr="00046C8F" w:rsidRDefault="0029182A"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E14</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e>
                  </m:d>
                </m:e>
                <m:sup>
                  <m:r>
                    <w:rPr>
                      <w:rFonts w:ascii="Cambria Math" w:hAnsi="Cambria Math" w:cs="Times New Roman"/>
                      <w:sz w:val="24"/>
                      <w:szCs w:val="24"/>
                    </w:rPr>
                    <m:t>2</m:t>
                  </m:r>
                </m:sup>
              </m:sSup>
            </m:e>
          </m:nary>
        </m:oMath>
      </m:oMathPara>
    </w:p>
    <w:p w14:paraId="18BFAE4F"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The preferred model structure was the one whose estimated parameters most frequently produced the smallest variance.</w:t>
      </w:r>
      <w:r>
        <w:rPr>
          <w:rFonts w:ascii="Times New Roman" w:hAnsi="Times New Roman" w:cs="Times New Roman"/>
          <w:sz w:val="24"/>
          <w:szCs w:val="24"/>
        </w:rPr>
        <w:t xml:space="preserve"> </w:t>
      </w:r>
      <w:r w:rsidRPr="00046C8F">
        <w:rPr>
          <w:rFonts w:ascii="Times New Roman" w:hAnsi="Times New Roman" w:cs="Times New Roman"/>
          <w:sz w:val="24"/>
          <w:szCs w:val="24"/>
        </w:rPr>
        <w:t>This procedure was repeated 10,000 times. The preferred model structure was the one that most frequently reported the lowest variance across all of these iterations. To determine if incorporating additional data sources improved predictive performance, cross validation variances for the preferred model structure were compared to those calculated using a model structure identical to Model 5, calculated including only tagging data.</w:t>
      </w:r>
    </w:p>
    <w:p w14:paraId="0C8EBB6C"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integrative model structure that best predicted observed growth most frequently was refit using the entire data set. Two-sided 95% confidence intervals were estimated for each parameter from the results of 10,000 bootstrap iterations. As with tagging data, the procedure for resampling direct aging data was straightforward and involved random sampling with replacement from the dataset to construct pseudo data sets with an equal number of observations as the original data. Bootstrapping length frequency data was slightly more complicated with each study period in the pseudo data resampled from the corresponding period of the </w:t>
      </w:r>
      <w:r>
        <w:rPr>
          <w:rFonts w:ascii="Times New Roman" w:hAnsi="Times New Roman" w:cs="Times New Roman"/>
          <w:sz w:val="24"/>
          <w:szCs w:val="24"/>
        </w:rPr>
        <w:t>reconstructed</w:t>
      </w:r>
      <w:r w:rsidRPr="00046C8F">
        <w:rPr>
          <w:rFonts w:ascii="Times New Roman" w:hAnsi="Times New Roman" w:cs="Times New Roman"/>
          <w:sz w:val="24"/>
          <w:szCs w:val="24"/>
        </w:rPr>
        <w:t xml:space="preserve"> study data. Each study period in the pseudo dataset contained the same number of observations as in </w:t>
      </w:r>
      <w:r>
        <w:rPr>
          <w:rFonts w:ascii="Times New Roman" w:hAnsi="Times New Roman" w:cs="Times New Roman"/>
          <w:sz w:val="24"/>
          <w:szCs w:val="24"/>
        </w:rPr>
        <w:t xml:space="preserve">the </w:t>
      </w:r>
      <w:r w:rsidRPr="00046C8F">
        <w:rPr>
          <w:rFonts w:ascii="Times New Roman" w:hAnsi="Times New Roman" w:cs="Times New Roman"/>
          <w:sz w:val="24"/>
          <w:szCs w:val="24"/>
        </w:rPr>
        <w:t xml:space="preserve">corresponding </w:t>
      </w:r>
      <w:r>
        <w:rPr>
          <w:rFonts w:ascii="Times New Roman" w:hAnsi="Times New Roman" w:cs="Times New Roman"/>
          <w:sz w:val="24"/>
          <w:szCs w:val="24"/>
        </w:rPr>
        <w:t xml:space="preserve">time </w:t>
      </w:r>
      <w:r w:rsidRPr="00046C8F">
        <w:rPr>
          <w:rFonts w:ascii="Times New Roman" w:hAnsi="Times New Roman" w:cs="Times New Roman"/>
          <w:sz w:val="24"/>
          <w:szCs w:val="24"/>
        </w:rPr>
        <w:t xml:space="preserve">period </w:t>
      </w:r>
      <w:r>
        <w:rPr>
          <w:rFonts w:ascii="Times New Roman" w:hAnsi="Times New Roman" w:cs="Times New Roman"/>
          <w:sz w:val="24"/>
          <w:szCs w:val="24"/>
        </w:rPr>
        <w:t xml:space="preserve">of </w:t>
      </w:r>
      <w:r w:rsidRPr="00046C8F">
        <w:rPr>
          <w:rFonts w:ascii="Times New Roman" w:hAnsi="Times New Roman" w:cs="Times New Roman"/>
          <w:sz w:val="24"/>
          <w:szCs w:val="24"/>
        </w:rPr>
        <w:t>the original study data.</w:t>
      </w:r>
    </w:p>
    <w:p w14:paraId="5AB8C83B" w14:textId="77777777" w:rsidR="008C372D" w:rsidRPr="00046C8F" w:rsidRDefault="008C372D" w:rsidP="008C372D">
      <w:pPr>
        <w:spacing w:line="480" w:lineRule="auto"/>
        <w:rPr>
          <w:rFonts w:ascii="Times New Roman" w:hAnsi="Times New Roman" w:cs="Times New Roman"/>
          <w:sz w:val="24"/>
          <w:szCs w:val="24"/>
        </w:rPr>
      </w:pPr>
    </w:p>
    <w:p w14:paraId="7DE66525"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Results</w:t>
      </w:r>
    </w:p>
    <w:p w14:paraId="0AC33F92" w14:textId="77777777"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p>
    <w:p w14:paraId="7F6A72B7" w14:textId="677E030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Of the 4,17</w:t>
      </w:r>
      <w:r>
        <w:rPr>
          <w:rFonts w:ascii="Times New Roman" w:hAnsi="Times New Roman" w:cs="Times New Roman"/>
          <w:sz w:val="24"/>
          <w:szCs w:val="24"/>
        </w:rPr>
        <w:t>9</w:t>
      </w:r>
      <w:r w:rsidRPr="00046C8F">
        <w:rPr>
          <w:rFonts w:ascii="Times New Roman" w:hAnsi="Times New Roman" w:cs="Times New Roman"/>
          <w:sz w:val="24"/>
          <w:szCs w:val="24"/>
        </w:rPr>
        <w:t xml:space="preserve"> </w:t>
      </w:r>
      <w:r w:rsidRPr="00622A71">
        <w:rPr>
          <w:rFonts w:ascii="Times New Roman" w:hAnsi="Times New Roman" w:cs="Times New Roman"/>
          <w:i/>
          <w:sz w:val="24"/>
          <w:szCs w:val="24"/>
        </w:rPr>
        <w:t>P. filamentosus</w:t>
      </w:r>
      <w:r w:rsidRPr="00046C8F">
        <w:rPr>
          <w:rFonts w:ascii="Times New Roman" w:hAnsi="Times New Roman" w:cs="Times New Roman"/>
          <w:sz w:val="24"/>
          <w:szCs w:val="24"/>
        </w:rPr>
        <w:t xml:space="preserve"> tagged </w:t>
      </w:r>
      <w:r w:rsidR="00F9518B">
        <w:rPr>
          <w:rFonts w:ascii="Times New Roman" w:hAnsi="Times New Roman" w:cs="Times New Roman"/>
          <w:sz w:val="24"/>
          <w:szCs w:val="24"/>
        </w:rPr>
        <w:t>4</w:t>
      </w:r>
      <w:r w:rsidR="00CD2C6B">
        <w:rPr>
          <w:rFonts w:ascii="Times New Roman" w:hAnsi="Times New Roman" w:cs="Times New Roman"/>
          <w:sz w:val="24"/>
          <w:szCs w:val="24"/>
        </w:rPr>
        <w:t>39</w:t>
      </w:r>
      <w:r w:rsidR="00F9518B">
        <w:rPr>
          <w:rFonts w:ascii="Times New Roman" w:hAnsi="Times New Roman" w:cs="Times New Roman"/>
          <w:sz w:val="24"/>
          <w:szCs w:val="24"/>
        </w:rPr>
        <w:t xml:space="preserve"> </w:t>
      </w:r>
      <w:r w:rsidRPr="00046C8F">
        <w:rPr>
          <w:rFonts w:ascii="Times New Roman" w:hAnsi="Times New Roman" w:cs="Times New Roman"/>
          <w:sz w:val="24"/>
          <w:szCs w:val="24"/>
        </w:rPr>
        <w:t>individuals were recaptured at least once (10.</w:t>
      </w:r>
      <w:r w:rsidR="00CD2C6B">
        <w:rPr>
          <w:rFonts w:ascii="Times New Roman" w:hAnsi="Times New Roman" w:cs="Times New Roman"/>
          <w:sz w:val="24"/>
          <w:szCs w:val="24"/>
        </w:rPr>
        <w:t>5</w:t>
      </w:r>
      <w:r w:rsidRPr="00046C8F">
        <w:rPr>
          <w:rFonts w:ascii="Times New Roman" w:hAnsi="Times New Roman" w:cs="Times New Roman"/>
          <w:sz w:val="24"/>
          <w:szCs w:val="24"/>
        </w:rPr>
        <w:t>%</w:t>
      </w:r>
      <w:r w:rsidR="00F26143">
        <w:rPr>
          <w:rFonts w:ascii="Times New Roman" w:hAnsi="Times New Roman" w:cs="Times New Roman"/>
          <w:sz w:val="24"/>
          <w:szCs w:val="24"/>
        </w:rPr>
        <w:t>, Table 1</w:t>
      </w:r>
      <w:r w:rsidRPr="00046C8F">
        <w:rPr>
          <w:rFonts w:ascii="Times New Roman" w:hAnsi="Times New Roman" w:cs="Times New Roman"/>
          <w:sz w:val="24"/>
          <w:szCs w:val="24"/>
        </w:rPr>
        <w:t xml:space="preserve">). Mortality of fish upon release appeared to be generally low, facilitated by the strong tagging selectivity for healthy fish in good condition. Some immediate mortality was observed due to sharks and cetaceans or capture stress (4 individuals). Long-term mortality was thought to be relatively low based upon the high rates of tag return spanning many years. Hydra (small </w:t>
      </w:r>
      <w:r w:rsidRPr="00046C8F">
        <w:rPr>
          <w:rFonts w:ascii="Times New Roman" w:hAnsi="Times New Roman" w:cs="Times New Roman"/>
          <w:sz w:val="24"/>
          <w:szCs w:val="24"/>
        </w:rPr>
        <w:lastRenderedPageBreak/>
        <w:t xml:space="preserve">cnidarian polyps) biofouling of the tags was observed for some individuals with large times at liberty, with some lesions apparent around the opening where the tag exited the body cavity. This was not thought to be a serious health issue since the fish appeared to be feeding and swimming normally. </w:t>
      </w:r>
    </w:p>
    <w:p w14:paraId="31BFDCE7" w14:textId="52B0BF5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fork length at capture</w:t>
      </w:r>
      <w:r w:rsidRPr="00046C8F">
        <w:rPr>
          <w:rFonts w:ascii="Times New Roman" w:hAnsi="Times New Roman" w:cs="Times New Roman"/>
          <w:sz w:val="24"/>
          <w:szCs w:val="24"/>
        </w:rPr>
        <w:t xml:space="preserve"> </w:t>
      </w:r>
      <w:r>
        <w:rPr>
          <w:rFonts w:ascii="Times New Roman" w:hAnsi="Times New Roman" w:cs="Times New Roman"/>
          <w:sz w:val="24"/>
          <w:szCs w:val="24"/>
        </w:rPr>
        <w:t>across</w:t>
      </w:r>
      <w:r w:rsidRPr="00046C8F">
        <w:rPr>
          <w:rFonts w:ascii="Times New Roman" w:hAnsi="Times New Roman" w:cs="Times New Roman"/>
          <w:sz w:val="24"/>
          <w:szCs w:val="24"/>
        </w:rPr>
        <w:t xml:space="preserve"> all individuals ranged in size </w:t>
      </w:r>
      <w:r>
        <w:rPr>
          <w:rFonts w:ascii="Times New Roman" w:hAnsi="Times New Roman" w:cs="Times New Roman"/>
          <w:sz w:val="24"/>
          <w:szCs w:val="24"/>
        </w:rPr>
        <w:t>from</w:t>
      </w:r>
      <w:r w:rsidRPr="00046C8F">
        <w:rPr>
          <w:rFonts w:ascii="Times New Roman" w:hAnsi="Times New Roman" w:cs="Times New Roman"/>
          <w:sz w:val="24"/>
          <w:szCs w:val="24"/>
        </w:rPr>
        <w:t xml:space="preserve"> 16.5 </w:t>
      </w:r>
      <w:r>
        <w:rPr>
          <w:rFonts w:ascii="Times New Roman" w:hAnsi="Times New Roman" w:cs="Times New Roman"/>
          <w:sz w:val="24"/>
          <w:szCs w:val="24"/>
        </w:rPr>
        <w:t>to</w:t>
      </w:r>
      <w:r w:rsidRPr="00046C8F">
        <w:rPr>
          <w:rFonts w:ascii="Times New Roman" w:hAnsi="Times New Roman" w:cs="Times New Roman"/>
          <w:sz w:val="24"/>
          <w:szCs w:val="24"/>
        </w:rPr>
        <w:t xml:space="preserve"> 53.3</w:t>
      </w:r>
      <w:r w:rsidR="00E40ABA">
        <w:rPr>
          <w:rFonts w:ascii="Times New Roman" w:hAnsi="Times New Roman" w:cs="Times New Roman"/>
          <w:sz w:val="24"/>
          <w:szCs w:val="24"/>
        </w:rPr>
        <w:t xml:space="preserve"> </w:t>
      </w:r>
      <w:r w:rsidRPr="00046C8F">
        <w:rPr>
          <w:rFonts w:ascii="Times New Roman" w:hAnsi="Times New Roman" w:cs="Times New Roman"/>
          <w:sz w:val="24"/>
          <w:szCs w:val="24"/>
        </w:rPr>
        <w:t>cm (mean = 31.9 cm, standard deviation (</w:t>
      </w:r>
      <w:proofErr w:type="spellStart"/>
      <w:r w:rsidRPr="00046C8F">
        <w:rPr>
          <w:rFonts w:ascii="Times New Roman" w:hAnsi="Times New Roman" w:cs="Times New Roman"/>
          <w:sz w:val="24"/>
          <w:szCs w:val="24"/>
        </w:rPr>
        <w:t>s.d</w:t>
      </w:r>
      <w:r>
        <w:rPr>
          <w:rFonts w:ascii="Times New Roman" w:hAnsi="Times New Roman" w:cs="Times New Roman"/>
          <w:sz w:val="24"/>
          <w:szCs w:val="24"/>
        </w:rPr>
        <w:t>.</w:t>
      </w:r>
      <w:proofErr w:type="spellEnd"/>
      <w:r w:rsidRPr="00046C8F">
        <w:rPr>
          <w:rFonts w:ascii="Times New Roman" w:hAnsi="Times New Roman" w:cs="Times New Roman"/>
          <w:sz w:val="24"/>
          <w:szCs w:val="24"/>
        </w:rPr>
        <w:t>) = 5.</w:t>
      </w:r>
      <w:r w:rsidR="00E40ABA">
        <w:rPr>
          <w:rFonts w:ascii="Times New Roman" w:hAnsi="Times New Roman" w:cs="Times New Roman"/>
          <w:sz w:val="24"/>
          <w:szCs w:val="24"/>
        </w:rPr>
        <w:t>5</w:t>
      </w:r>
      <w:r w:rsidRPr="00046C8F">
        <w:rPr>
          <w:rFonts w:ascii="Times New Roman" w:hAnsi="Times New Roman" w:cs="Times New Roman"/>
          <w:sz w:val="24"/>
          <w:szCs w:val="24"/>
        </w:rPr>
        <w:t xml:space="preserve">) and ranged from 19.1 cm and 52.8 cm (mean = 32.8,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5.</w:t>
      </w:r>
      <w:r w:rsidR="00E40ABA">
        <w:rPr>
          <w:rFonts w:ascii="Times New Roman" w:hAnsi="Times New Roman" w:cs="Times New Roman"/>
          <w:sz w:val="24"/>
          <w:szCs w:val="24"/>
        </w:rPr>
        <w:t>1</w:t>
      </w:r>
      <w:r w:rsidRPr="00046C8F">
        <w:rPr>
          <w:rFonts w:ascii="Times New Roman" w:hAnsi="Times New Roman" w:cs="Times New Roman"/>
          <w:sz w:val="24"/>
          <w:szCs w:val="24"/>
        </w:rPr>
        <w:t xml:space="preserve">) for fish that were later recaptured. </w:t>
      </w:r>
      <w:r>
        <w:rPr>
          <w:rFonts w:ascii="Times New Roman" w:hAnsi="Times New Roman" w:cs="Times New Roman"/>
          <w:sz w:val="24"/>
          <w:szCs w:val="24"/>
        </w:rPr>
        <w:t>For those fish that were later recaptured, fork l</w:t>
      </w:r>
      <w:r w:rsidRPr="00046C8F">
        <w:rPr>
          <w:rFonts w:ascii="Times New Roman" w:hAnsi="Times New Roman" w:cs="Times New Roman"/>
          <w:sz w:val="24"/>
          <w:szCs w:val="24"/>
        </w:rPr>
        <w:t xml:space="preserve">ength at recapture ranged between 22.9 cm and 76.2 cm (mean = 41.9,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8.</w:t>
      </w:r>
      <w:r w:rsidR="00E40ABA">
        <w:rPr>
          <w:rFonts w:ascii="Times New Roman" w:hAnsi="Times New Roman" w:cs="Times New Roman"/>
          <w:sz w:val="24"/>
          <w:szCs w:val="24"/>
        </w:rPr>
        <w:t>7</w:t>
      </w:r>
      <w:r w:rsidRPr="00046C8F">
        <w:rPr>
          <w:rFonts w:ascii="Times New Roman" w:hAnsi="Times New Roman" w:cs="Times New Roman"/>
          <w:sz w:val="24"/>
          <w:szCs w:val="24"/>
        </w:rPr>
        <w:t>). The minimum time at liberty for any fish between tagging and recapture was a single day while the maximum time at liberty was 10.3 years (3,748 days) (</w:t>
      </w:r>
      <w:r w:rsidR="00F11515">
        <w:rPr>
          <w:rFonts w:ascii="Times New Roman" w:hAnsi="Times New Roman" w:cs="Times New Roman"/>
          <w:sz w:val="24"/>
          <w:szCs w:val="24"/>
        </w:rPr>
        <w:t>Figure 2</w:t>
      </w:r>
      <w:r w:rsidRPr="00046C8F">
        <w:rPr>
          <w:rFonts w:ascii="Times New Roman" w:hAnsi="Times New Roman" w:cs="Times New Roman"/>
          <w:sz w:val="24"/>
          <w:szCs w:val="24"/>
        </w:rPr>
        <w:t xml:space="preserve">). The mean time at liberty was </w:t>
      </w:r>
      <w:r w:rsidR="00B7205F">
        <w:rPr>
          <w:rFonts w:ascii="Times New Roman" w:hAnsi="Times New Roman" w:cs="Times New Roman"/>
          <w:sz w:val="24"/>
          <w:szCs w:val="24"/>
        </w:rPr>
        <w:t xml:space="preserve">1.82 years or </w:t>
      </w:r>
      <w:r w:rsidRPr="00046C8F">
        <w:rPr>
          <w:rFonts w:ascii="Times New Roman" w:hAnsi="Times New Roman" w:cs="Times New Roman"/>
          <w:sz w:val="24"/>
          <w:szCs w:val="24"/>
        </w:rPr>
        <w:t>666 days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625).</w:t>
      </w:r>
    </w:p>
    <w:p w14:paraId="288A5EAA" w14:textId="278BEC7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One fish was excluded from further analysis as its fork length at capture was not recorded. Seven fish were removed because the recapture date was not properly recorded. Of the remaining 43</w:t>
      </w:r>
      <w:r w:rsidR="00704896">
        <w:rPr>
          <w:rFonts w:ascii="Times New Roman" w:hAnsi="Times New Roman" w:cs="Times New Roman"/>
          <w:sz w:val="24"/>
          <w:szCs w:val="24"/>
        </w:rPr>
        <w:t>2</w:t>
      </w:r>
      <w:r w:rsidRPr="00046C8F">
        <w:rPr>
          <w:rFonts w:ascii="Times New Roman" w:hAnsi="Times New Roman" w:cs="Times New Roman"/>
          <w:sz w:val="24"/>
          <w:szCs w:val="24"/>
        </w:rPr>
        <w:t xml:space="preserve"> fish recaptured, 3</w:t>
      </w:r>
      <w:r w:rsidR="00704896">
        <w:rPr>
          <w:rFonts w:ascii="Times New Roman" w:hAnsi="Times New Roman" w:cs="Times New Roman"/>
          <w:sz w:val="24"/>
          <w:szCs w:val="24"/>
        </w:rPr>
        <w:t>51</w:t>
      </w:r>
      <w:r w:rsidRPr="00046C8F">
        <w:rPr>
          <w:rFonts w:ascii="Times New Roman" w:hAnsi="Times New Roman" w:cs="Times New Roman"/>
          <w:sz w:val="24"/>
          <w:szCs w:val="24"/>
        </w:rPr>
        <w:t xml:space="preserve"> were recaptured a single time, 3</w:t>
      </w:r>
      <w:r w:rsidR="00704896">
        <w:rPr>
          <w:rFonts w:ascii="Times New Roman" w:hAnsi="Times New Roman" w:cs="Times New Roman"/>
          <w:sz w:val="24"/>
          <w:szCs w:val="24"/>
        </w:rPr>
        <w:t>3</w:t>
      </w:r>
      <w:r w:rsidRPr="00046C8F">
        <w:rPr>
          <w:rFonts w:ascii="Times New Roman" w:hAnsi="Times New Roman" w:cs="Times New Roman"/>
          <w:sz w:val="24"/>
          <w:szCs w:val="24"/>
        </w:rPr>
        <w:t xml:space="preserve"> fish were recaptured a total of two times, one fish recaptured 3 times, and two fish were recaptured 4 times. </w:t>
      </w:r>
      <w:r>
        <w:rPr>
          <w:rFonts w:ascii="Times New Roman" w:hAnsi="Times New Roman" w:cs="Times New Roman"/>
          <w:sz w:val="24"/>
          <w:szCs w:val="24"/>
        </w:rPr>
        <w:t xml:space="preserve">We also </w:t>
      </w:r>
      <w:r w:rsidRPr="00046C8F">
        <w:rPr>
          <w:rFonts w:ascii="Times New Roman" w:hAnsi="Times New Roman" w:cs="Times New Roman"/>
          <w:sz w:val="24"/>
          <w:szCs w:val="24"/>
        </w:rPr>
        <w:t>excluded from analysis 4</w:t>
      </w:r>
      <w:r w:rsidR="00704896">
        <w:rPr>
          <w:rFonts w:ascii="Times New Roman" w:hAnsi="Times New Roman" w:cs="Times New Roman"/>
          <w:sz w:val="24"/>
          <w:szCs w:val="24"/>
        </w:rPr>
        <w:t>5</w:t>
      </w:r>
      <w:r w:rsidRPr="00046C8F">
        <w:rPr>
          <w:rFonts w:ascii="Times New Roman" w:hAnsi="Times New Roman" w:cs="Times New Roman"/>
          <w:sz w:val="24"/>
          <w:szCs w:val="24"/>
        </w:rPr>
        <w:t xml:space="preserve"> individuals for whom time </w:t>
      </w:r>
      <w:r>
        <w:rPr>
          <w:rFonts w:ascii="Times New Roman" w:hAnsi="Times New Roman" w:cs="Times New Roman"/>
          <w:sz w:val="24"/>
          <w:szCs w:val="24"/>
        </w:rPr>
        <w:t xml:space="preserve">at </w:t>
      </w:r>
      <w:r w:rsidRPr="00046C8F">
        <w:rPr>
          <w:rFonts w:ascii="Times New Roman" w:hAnsi="Times New Roman" w:cs="Times New Roman"/>
          <w:sz w:val="24"/>
          <w:szCs w:val="24"/>
        </w:rPr>
        <w:t>liberty was less than 60 days yielding a data set of 387 unique individuals.</w:t>
      </w:r>
    </w:p>
    <w:p w14:paraId="5F5E63F1" w14:textId="77777777" w:rsidR="008C372D" w:rsidRPr="00046C8F" w:rsidRDefault="008C372D" w:rsidP="008C372D">
      <w:pPr>
        <w:spacing w:line="480" w:lineRule="auto"/>
        <w:rPr>
          <w:rFonts w:ascii="Times New Roman" w:hAnsi="Times New Roman" w:cs="Times New Roman"/>
          <w:sz w:val="24"/>
          <w:szCs w:val="24"/>
        </w:rPr>
      </w:pPr>
    </w:p>
    <w:p w14:paraId="2F71709A" w14:textId="1D70BEAD" w:rsidR="008C372D" w:rsidRPr="00046C8F" w:rsidRDefault="008C372D" w:rsidP="00406CC5">
      <w:pPr>
        <w:spacing w:line="480" w:lineRule="auto"/>
        <w:outlineLvl w:val="1"/>
        <w:rPr>
          <w:rFonts w:ascii="Times New Roman" w:hAnsi="Times New Roman" w:cs="Times New Roman"/>
          <w:i/>
          <w:sz w:val="24"/>
          <w:szCs w:val="24"/>
        </w:rPr>
      </w:pPr>
      <w:r w:rsidRPr="00046C8F">
        <w:rPr>
          <w:rFonts w:ascii="Times New Roman" w:hAnsi="Times New Roman" w:cs="Times New Roman"/>
          <w:i/>
          <w:sz w:val="24"/>
          <w:szCs w:val="24"/>
        </w:rPr>
        <w:t>Estimating Growth Parameters from Tagging Data</w:t>
      </w:r>
      <w:r>
        <w:rPr>
          <w:rFonts w:ascii="Times New Roman" w:hAnsi="Times New Roman" w:cs="Times New Roman"/>
          <w:i/>
          <w:sz w:val="24"/>
          <w:szCs w:val="24"/>
        </w:rPr>
        <w:t>: Bayesian Approach</w:t>
      </w:r>
    </w:p>
    <w:p w14:paraId="2DF998FE" w14:textId="103C8322"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The Bayesian hierarchical approach using the </w:t>
      </w:r>
      <w:r>
        <w:rPr>
          <w:rFonts w:ascii="Times New Roman" w:hAnsi="Times New Roman" w:cs="Times New Roman"/>
          <w:noProof/>
          <w:sz w:val="24"/>
          <w:szCs w:val="24"/>
        </w:rPr>
        <w:t>JAGS</w:t>
      </w:r>
      <w:r w:rsidRPr="00046C8F">
        <w:rPr>
          <w:rFonts w:ascii="Times New Roman" w:hAnsi="Times New Roman" w:cs="Times New Roman"/>
          <w:noProof/>
          <w:sz w:val="24"/>
          <w:szCs w:val="24"/>
        </w:rPr>
        <w:t xml:space="preserve"> software yielded mean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for each of the Models 1</w:t>
      </w:r>
      <w:r w:rsidR="006C6D8D">
        <w:rPr>
          <w:rFonts w:ascii="Times New Roman" w:hAnsi="Times New Roman" w:cs="Times New Roman"/>
          <w:noProof/>
          <w:sz w:val="24"/>
          <w:szCs w:val="24"/>
        </w:rPr>
        <w:t>–</w:t>
      </w:r>
      <w:r w:rsidRPr="00046C8F">
        <w:rPr>
          <w:rFonts w:ascii="Times New Roman" w:hAnsi="Times New Roman" w:cs="Times New Roman"/>
          <w:noProof/>
          <w:sz w:val="24"/>
          <w:szCs w:val="24"/>
        </w:rPr>
        <w:t>4 examined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w:t>
      </w:r>
      <w:ins w:id="126" w:author="Stephen Scherrer" w:date="2019-06-14T10:12:00Z">
        <w:r w:rsidR="0040723E">
          <w:rPr>
            <w:rFonts w:ascii="Times New Roman" w:hAnsi="Times New Roman" w:cs="Times New Roman"/>
            <w:noProof/>
            <w:sz w:val="24"/>
            <w:szCs w:val="24"/>
          </w:rPr>
          <w:t xml:space="preserve">Model 1, </w:t>
        </w:r>
      </w:ins>
      <w:del w:id="127" w:author="Stephen Scherrer" w:date="2019-06-14T10:12:00Z">
        <w:r w:rsidRPr="00046C8F" w:rsidDel="0040723E">
          <w:rPr>
            <w:rFonts w:ascii="Times New Roman" w:hAnsi="Times New Roman" w:cs="Times New Roman"/>
            <w:noProof/>
            <w:sz w:val="24"/>
            <w:szCs w:val="24"/>
          </w:rPr>
          <w:delText xml:space="preserve">The presumptive optimal model </w:delText>
        </w:r>
      </w:del>
      <w:r w:rsidRPr="00046C8F">
        <w:rPr>
          <w:rFonts w:ascii="Times New Roman" w:hAnsi="Times New Roman" w:cs="Times New Roman"/>
          <w:noProof/>
          <w:sz w:val="24"/>
          <w:szCs w:val="24"/>
        </w:rPr>
        <w:t xml:space="preserve">which incorporated individual variability in both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ins w:id="128" w:author="Stephen Scherrer" w:date="2019-06-14T10:12:00Z">
        <w:r w:rsidR="0040723E">
          <w:rPr>
            <w:rFonts w:ascii="Times New Roman" w:hAnsi="Times New Roman" w:cs="Times New Roman"/>
            <w:noProof/>
            <w:sz w:val="24"/>
            <w:szCs w:val="24"/>
          </w:rPr>
          <w:t xml:space="preserve">, </w:t>
        </w:r>
      </w:ins>
      <w:r w:rsidRPr="00046C8F">
        <w:rPr>
          <w:rFonts w:ascii="Times New Roman" w:hAnsi="Times New Roman" w:cs="Times New Roman"/>
          <w:noProof/>
          <w:sz w:val="24"/>
          <w:szCs w:val="24"/>
        </w:rPr>
        <w:t xml:space="preserve">yielded mean parameter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 58.</w:t>
      </w:r>
      <w:r w:rsidR="00E40ABA">
        <w:rPr>
          <w:rFonts w:ascii="Times New Roman" w:hAnsi="Times New Roman" w:cs="Times New Roman"/>
          <w:noProof/>
          <w:sz w:val="24"/>
          <w:szCs w:val="24"/>
        </w:rPr>
        <w:t>8</w:t>
      </w:r>
      <w:r w:rsidR="00774E1E"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 xml:space="preserve">coefficient of variation [c.v.] </w:t>
      </w:r>
      <w:r w:rsidR="00181C93">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2.</w:t>
      </w:r>
      <w:r w:rsidR="00607324">
        <w:rPr>
          <w:rFonts w:ascii="Times New Roman" w:hAnsi="Times New Roman" w:cs="Times New Roman"/>
          <w:noProof/>
          <w:sz w:val="24"/>
          <w:szCs w:val="24"/>
        </w:rPr>
        <w:t>59</w:t>
      </w:r>
      <w:r w:rsidR="001A5BB8">
        <w:rPr>
          <w:rFonts w:ascii="Times New Roman" w:hAnsi="Times New Roman" w:cs="Times New Roman"/>
          <w:noProof/>
          <w:sz w:val="24"/>
          <w:szCs w:val="24"/>
        </w:rPr>
        <w:t>)</w:t>
      </w:r>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 0.32</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8.57</w:t>
      </w:r>
      <w:r w:rsidR="001A5BB8">
        <w:rPr>
          <w:rFonts w:ascii="Times New Roman" w:hAnsi="Times New Roman" w:cs="Times New Roman"/>
          <w:noProof/>
          <w:sz w:val="24"/>
          <w:szCs w:val="24"/>
        </w:rPr>
        <w:t>)</w:t>
      </w:r>
      <w:r w:rsidRPr="00046C8F">
        <w:rPr>
          <w:rFonts w:ascii="Times New Roman" w:hAnsi="Times New Roman" w:cs="Times New Roman"/>
          <w:noProof/>
          <w:sz w:val="24"/>
          <w:szCs w:val="24"/>
        </w:rPr>
        <w:t>.</w:t>
      </w:r>
      <w:r w:rsidR="00774E1E">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parameter estimates for Model 2, where </w:t>
      </w:r>
      <m:oMath>
        <m:r>
          <w:rPr>
            <w:rFonts w:ascii="Cambria Math" w:hAnsi="Cambria Math" w:cs="Times New Roman"/>
            <w:sz w:val="24"/>
            <w:szCs w:val="24"/>
          </w:rPr>
          <m:t>K</m:t>
        </m:r>
      </m:oMath>
      <w:r w:rsidR="00774E1E">
        <w:rPr>
          <w:rFonts w:ascii="Times New Roman" w:hAnsi="Times New Roman" w:cs="Times New Roman"/>
          <w:noProof/>
          <w:sz w:val="24"/>
          <w:szCs w:val="24"/>
        </w:rPr>
        <w:t xml:space="preserve"> was fixed, were </w:t>
      </w:r>
      <w:r w:rsidR="001A5BB8">
        <w:rPr>
          <w:rFonts w:ascii="Times New Roman" w:hAnsi="Times New Roman" w:cs="Times New Roman"/>
          <w:noProof/>
          <w:sz w:val="24"/>
          <w:szCs w:val="24"/>
        </w:rPr>
        <w:t>60.</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2.74</w:t>
      </w:r>
      <w:r w:rsidR="001A5BB8">
        <w:rPr>
          <w:rFonts w:ascii="Times New Roman" w:hAnsi="Times New Roman" w:cs="Times New Roman"/>
          <w:noProof/>
          <w:sz w:val="24"/>
          <w:szCs w:val="24"/>
        </w:rPr>
        <w:t>) and</w:t>
      </w:r>
      <w:r w:rsidR="00774E1E">
        <w:rPr>
          <w:rFonts w:ascii="Times New Roman" w:hAnsi="Times New Roman" w:cs="Times New Roman"/>
          <w:noProof/>
          <w:sz w:val="24"/>
          <w:szCs w:val="24"/>
        </w:rPr>
        <w:t xml:space="preserve"> 0.35</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w:t>
      </w:r>
      <w:r w:rsidR="00181C93">
        <w:rPr>
          <w:rFonts w:ascii="Times New Roman" w:hAnsi="Times New Roman" w:cs="Times New Roman"/>
          <w:noProof/>
          <w:sz w:val="24"/>
          <w:szCs w:val="24"/>
        </w:rPr>
        <w:t>. =</w:t>
      </w:r>
      <w:r w:rsidR="00607324">
        <w:rPr>
          <w:rFonts w:ascii="Times New Roman" w:hAnsi="Times New Roman" w:cs="Times New Roman"/>
          <w:noProof/>
          <w:sz w:val="24"/>
          <w:szCs w:val="24"/>
        </w:rPr>
        <w:t xml:space="preserve"> 45.7</w:t>
      </w:r>
      <w:r w:rsidR="001A5BB8">
        <w:rPr>
          <w:rFonts w:ascii="Times New Roman" w:hAnsi="Times New Roman" w:cs="Times New Roman"/>
          <w:noProof/>
          <w:sz w:val="24"/>
          <w:szCs w:val="24"/>
        </w:rPr>
        <w:t>) respectively.</w:t>
      </w:r>
      <w:r w:rsidR="00774E1E">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Under Model 3, 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was fixed and </w:t>
      </w:r>
      <m:oMath>
        <m:r>
          <w:rPr>
            <w:rFonts w:ascii="Cambria Math" w:hAnsi="Cambria Math" w:cs="Times New Roman"/>
            <w:sz w:val="24"/>
            <w:szCs w:val="24"/>
          </w:rPr>
          <m:t>K</m:t>
        </m:r>
      </m:oMath>
      <w:r w:rsidR="001A5BB8">
        <w:rPr>
          <w:rFonts w:ascii="Times New Roman" w:hAnsi="Times New Roman" w:cs="Times New Roman"/>
          <w:noProof/>
          <w:sz w:val="24"/>
          <w:szCs w:val="24"/>
        </w:rPr>
        <w:t xml:space="preserve"> was fit freely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 76.8 cm (</w:t>
      </w:r>
      <w:r w:rsidR="00607324">
        <w:rPr>
          <w:rFonts w:ascii="Times New Roman" w:hAnsi="Times New Roman" w:cs="Times New Roman"/>
          <w:noProof/>
          <w:sz w:val="24"/>
          <w:szCs w:val="24"/>
        </w:rPr>
        <w:t>c.v. = 42.</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and</w:t>
      </w:r>
      <m:oMath>
        <m:r>
          <w:rPr>
            <w:rFonts w:ascii="Cambria Math" w:hAnsi="Cambria Math" w:cs="Times New Roman"/>
            <w:sz w:val="24"/>
            <w:szCs w:val="24"/>
          </w:rPr>
          <m:t xml:space="preserve"> K</m:t>
        </m:r>
      </m:oMath>
      <w:r w:rsidR="001A5BB8">
        <w:rPr>
          <w:rFonts w:ascii="Times New Roman" w:hAnsi="Times New Roman" w:cs="Times New Roman"/>
          <w:noProof/>
          <w:sz w:val="24"/>
          <w:szCs w:val="24"/>
        </w:rPr>
        <w:t xml:space="preserve"> = 0.17 (</w:t>
      </w:r>
      <w:r w:rsidR="00607324">
        <w:rPr>
          <w:rFonts w:ascii="Times New Roman" w:hAnsi="Times New Roman" w:cs="Times New Roman"/>
          <w:noProof/>
          <w:sz w:val="24"/>
          <w:szCs w:val="24"/>
        </w:rPr>
        <w:t>c.v. = 8.52</w:t>
      </w:r>
      <w:r w:rsidR="001A5BB8">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sidRPr="00046C8F">
        <w:rPr>
          <w:rFonts w:ascii="Times New Roman" w:hAnsi="Times New Roman" w:cs="Times New Roman"/>
          <w:noProof/>
          <w:sz w:val="24"/>
          <w:szCs w:val="24"/>
        </w:rPr>
        <w:t xml:space="preserve"> = </w:t>
      </w:r>
      <w:r w:rsidR="001A5BB8">
        <w:rPr>
          <w:rFonts w:ascii="Times New Roman" w:hAnsi="Times New Roman" w:cs="Times New Roman"/>
          <w:noProof/>
          <w:sz w:val="24"/>
          <w:szCs w:val="24"/>
        </w:rPr>
        <w:t>77.</w:t>
      </w:r>
      <w:r w:rsidR="00E40ABA">
        <w:rPr>
          <w:rFonts w:ascii="Times New Roman" w:hAnsi="Times New Roman" w:cs="Times New Roman"/>
          <w:noProof/>
          <w:sz w:val="24"/>
          <w:szCs w:val="24"/>
        </w:rPr>
        <w:t>3</w:t>
      </w:r>
      <w:r w:rsidR="001A5BB8"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43.1</w:t>
      </w:r>
      <w:r w:rsidR="001A5BB8">
        <w:rPr>
          <w:rFonts w:ascii="Times New Roman" w:hAnsi="Times New Roman" w:cs="Times New Roman"/>
          <w:noProof/>
          <w:sz w:val="24"/>
          <w:szCs w:val="24"/>
        </w:rPr>
        <w:t>)</w:t>
      </w:r>
      <w:r w:rsidR="001A5BB8" w:rsidRPr="00046C8F">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1A5BB8" w:rsidRPr="00046C8F">
        <w:rPr>
          <w:rFonts w:ascii="Times New Roman" w:hAnsi="Times New Roman" w:cs="Times New Roman"/>
          <w:noProof/>
          <w:sz w:val="24"/>
          <w:szCs w:val="24"/>
        </w:rPr>
        <w:t xml:space="preserve"> = 0.</w:t>
      </w:r>
      <w:r w:rsidR="001A5BB8">
        <w:rPr>
          <w:rFonts w:ascii="Times New Roman" w:hAnsi="Times New Roman" w:cs="Times New Roman"/>
          <w:noProof/>
          <w:sz w:val="24"/>
          <w:szCs w:val="24"/>
        </w:rPr>
        <w:t>24 (</w:t>
      </w:r>
      <w:r w:rsidR="00607324">
        <w:rPr>
          <w:rFonts w:ascii="Times New Roman" w:hAnsi="Times New Roman" w:cs="Times New Roman"/>
          <w:noProof/>
          <w:sz w:val="24"/>
          <w:szCs w:val="24"/>
        </w:rPr>
        <w:t>c.v. = 73.</w:t>
      </w:r>
      <w:r w:rsidR="00E40ABA">
        <w:rPr>
          <w:rFonts w:ascii="Times New Roman" w:hAnsi="Times New Roman" w:cs="Times New Roman"/>
          <w:noProof/>
          <w:sz w:val="24"/>
          <w:szCs w:val="24"/>
        </w:rPr>
        <w:t>1</w:t>
      </w:r>
      <w:r w:rsidR="001A5BB8">
        <w:rPr>
          <w:rFonts w:ascii="Times New Roman" w:hAnsi="Times New Roman" w:cs="Times New Roman"/>
          <w:noProof/>
          <w:sz w:val="24"/>
          <w:szCs w:val="24"/>
        </w:rPr>
        <w:t xml:space="preserve">) for Model 4, where both parameters were fixed. </w:t>
      </w:r>
      <w:r w:rsidR="00F960B2" w:rsidRPr="00046C8F">
        <w:rPr>
          <w:rFonts w:ascii="Times New Roman" w:hAnsi="Times New Roman" w:cs="Times New Roman"/>
          <w:noProof/>
          <w:sz w:val="24"/>
          <w:szCs w:val="24"/>
        </w:rPr>
        <w:t>The Gelman-Rubin convergence criteria indicated that the model solutions were credible, with asymptotic convergence clearly occurring after ~4000 iterations, well within the burn-in phase of the Bayesian modeling runs.</w:t>
      </w:r>
      <w:ins w:id="129" w:author="Stephen Scherrer" w:date="2019-06-14T10:12:00Z">
        <w:r w:rsidR="0040723E" w:rsidRPr="0040723E">
          <w:rPr>
            <w:rFonts w:ascii="Times New Roman" w:hAnsi="Times New Roman" w:cs="Times New Roman"/>
            <w:noProof/>
            <w:sz w:val="24"/>
            <w:szCs w:val="24"/>
          </w:rPr>
          <w:t xml:space="preserve"> </w:t>
        </w:r>
        <w:r w:rsidR="0040723E">
          <w:rPr>
            <w:rFonts w:ascii="Times New Roman" w:hAnsi="Times New Roman" w:cs="Times New Roman"/>
            <w:noProof/>
            <w:sz w:val="24"/>
            <w:szCs w:val="24"/>
          </w:rPr>
          <w:t xml:space="preserve">All 4 models appeared to fit the the data well with Bayesian P-values between </w:t>
        </w:r>
        <w:r w:rsidR="0040723E" w:rsidRPr="0040723E">
          <w:rPr>
            <w:rFonts w:ascii="Times New Roman" w:hAnsi="Times New Roman" w:cs="Times New Roman"/>
            <w:noProof/>
            <w:sz w:val="24"/>
            <w:szCs w:val="24"/>
          </w:rPr>
          <w:t>0.500</w:t>
        </w:r>
        <w:r w:rsidR="0040723E">
          <w:rPr>
            <w:rFonts w:ascii="Times New Roman" w:hAnsi="Times New Roman" w:cs="Times New Roman"/>
            <w:noProof/>
            <w:sz w:val="24"/>
            <w:szCs w:val="24"/>
          </w:rPr>
          <w:t xml:space="preserve"> and 0.501. </w:t>
        </w:r>
      </w:ins>
      <w:ins w:id="130" w:author="Stephen Scherrer" w:date="2019-06-14T10:13:00Z">
        <w:r w:rsidR="0040723E">
          <w:rPr>
            <w:rFonts w:ascii="Times New Roman" w:hAnsi="Times New Roman" w:cs="Times New Roman"/>
            <w:noProof/>
            <w:sz w:val="24"/>
            <w:szCs w:val="24"/>
          </w:rPr>
          <w:t xml:space="preserve">Comparing DIC across the four models indicated that </w:t>
        </w:r>
      </w:ins>
      <w:ins w:id="131" w:author="Stephen Scherrer" w:date="2019-06-14T10:12:00Z">
        <w:r w:rsidR="0040723E">
          <w:rPr>
            <w:rFonts w:ascii="Times New Roman" w:hAnsi="Times New Roman" w:cs="Times New Roman"/>
            <w:noProof/>
            <w:sz w:val="24"/>
            <w:szCs w:val="24"/>
          </w:rPr>
          <w:t xml:space="preserve">Model </w:t>
        </w:r>
      </w:ins>
      <w:ins w:id="132" w:author="Stephen Scherrer" w:date="2019-06-14T10:20:00Z">
        <w:r w:rsidR="00AB6B1D">
          <w:rPr>
            <w:rFonts w:ascii="Times New Roman" w:hAnsi="Times New Roman" w:cs="Times New Roman"/>
            <w:noProof/>
            <w:sz w:val="24"/>
            <w:szCs w:val="24"/>
          </w:rPr>
          <w:t xml:space="preserve">4 </w:t>
        </w:r>
      </w:ins>
      <w:ins w:id="133" w:author="Stephen Scherrer" w:date="2019-06-14T10:12:00Z">
        <w:r w:rsidR="0040723E">
          <w:rPr>
            <w:rFonts w:ascii="Times New Roman" w:hAnsi="Times New Roman" w:cs="Times New Roman"/>
            <w:noProof/>
            <w:sz w:val="24"/>
            <w:szCs w:val="24"/>
          </w:rPr>
          <w:t xml:space="preserve">was the </w:t>
        </w:r>
      </w:ins>
      <w:ins w:id="134" w:author="Stephen Scherrer" w:date="2019-06-14T10:13:00Z">
        <w:r w:rsidR="0040723E">
          <w:rPr>
            <w:rFonts w:ascii="Times New Roman" w:hAnsi="Times New Roman" w:cs="Times New Roman"/>
            <w:noProof/>
            <w:sz w:val="24"/>
            <w:szCs w:val="24"/>
          </w:rPr>
          <w:t>most parsimonious</w:t>
        </w:r>
      </w:ins>
      <w:ins w:id="135" w:author="Stephen Scherrer" w:date="2019-06-14T10:20:00Z">
        <w:r w:rsidR="00AB6B1D">
          <w:rPr>
            <w:rFonts w:ascii="Times New Roman" w:hAnsi="Times New Roman" w:cs="Times New Roman"/>
            <w:noProof/>
            <w:sz w:val="24"/>
            <w:szCs w:val="24"/>
          </w:rPr>
          <w:t xml:space="preserve"> and therefore the best fit</w:t>
        </w:r>
      </w:ins>
      <w:ins w:id="136" w:author="Stephen Scherrer" w:date="2019-06-14T10:13:00Z">
        <w:r w:rsidR="0040723E">
          <w:rPr>
            <w:rFonts w:ascii="Times New Roman" w:hAnsi="Times New Roman" w:cs="Times New Roman"/>
            <w:noProof/>
            <w:sz w:val="24"/>
            <w:szCs w:val="24"/>
          </w:rPr>
          <w:t xml:space="preserve">. </w:t>
        </w:r>
      </w:ins>
      <w:r w:rsidR="0040723E">
        <w:rPr>
          <w:rFonts w:ascii="Times New Roman" w:hAnsi="Times New Roman" w:cs="Times New Roman"/>
          <w:noProof/>
          <w:sz w:val="24"/>
          <w:szCs w:val="24"/>
        </w:rPr>
        <w:t>Additional parameters for each of the four models are presented in Table 3.</w:t>
      </w:r>
    </w:p>
    <w:p w14:paraId="5B6F01F8"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4CAB5BB0"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Parameter estimation using maximum likelihood</w:t>
      </w:r>
    </w:p>
    <w:p w14:paraId="64E94B8C" w14:textId="60AC3B4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The maximum likelihood approach used for Model 5 successfully converged to produce estimates of</w:t>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hAnsi="Times New Roman" w:cs="Times New Roman"/>
          <w:sz w:val="24"/>
          <w:szCs w:val="24"/>
        </w:rPr>
        <w:t xml:space="preserve"> </w:t>
      </w:r>
      <w:r w:rsidRPr="00046C8F">
        <w:rPr>
          <w:rFonts w:ascii="Times New Roman" w:hAnsi="Times New Roman" w:cs="Times New Roman"/>
          <w:noProof/>
          <w:sz w:val="24"/>
          <w:szCs w:val="24"/>
        </w:rPr>
        <w:t>(</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 xml:space="preserve">Bootstrap confidence intervals of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overlapped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parameters from Bay</w:t>
      </w:r>
      <w:r w:rsidR="00B7205F">
        <w:rPr>
          <w:rFonts w:ascii="Times New Roman" w:hAnsi="Times New Roman" w:cs="Times New Roman"/>
          <w:noProof/>
          <w:sz w:val="24"/>
          <w:szCs w:val="24"/>
        </w:rPr>
        <w:t>e</w:t>
      </w:r>
      <w:r w:rsidRPr="00046C8F">
        <w:rPr>
          <w:rFonts w:ascii="Times New Roman" w:hAnsi="Times New Roman" w:cs="Times New Roman"/>
          <w:noProof/>
          <w:sz w:val="24"/>
          <w:szCs w:val="24"/>
        </w:rPr>
        <w:t>sian models 1 and 2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From these results, it was concluded that estimates produced by maximum likelihood were satisfactorily similar to estimates from the Bayesian approach. Model residuals were distributed around zero fairly consist</w:t>
      </w:r>
      <w:r>
        <w:rPr>
          <w:rFonts w:ascii="Times New Roman" w:hAnsi="Times New Roman" w:cs="Times New Roman"/>
          <w:noProof/>
          <w:sz w:val="24"/>
          <w:szCs w:val="24"/>
        </w:rPr>
        <w:t>e</w:t>
      </w:r>
      <w:r w:rsidRPr="00046C8F">
        <w:rPr>
          <w:rFonts w:ascii="Times New Roman" w:hAnsi="Times New Roman" w:cs="Times New Roman"/>
          <w:noProof/>
          <w:sz w:val="24"/>
          <w:szCs w:val="24"/>
        </w:rPr>
        <w:t>ntly for all but the largest fish. For fish with recapture lengths excee</w:t>
      </w:r>
      <w:r w:rsidR="006C6D8D">
        <w:rPr>
          <w:rFonts w:ascii="Times New Roman" w:hAnsi="Times New Roman" w:cs="Times New Roman"/>
          <w:noProof/>
          <w:sz w:val="24"/>
          <w:szCs w:val="24"/>
        </w:rPr>
        <w:t>d</w:t>
      </w:r>
      <w:r w:rsidRPr="00046C8F">
        <w:rPr>
          <w:rFonts w:ascii="Times New Roman" w:hAnsi="Times New Roman" w:cs="Times New Roman"/>
          <w:noProof/>
          <w:sz w:val="24"/>
          <w:szCs w:val="24"/>
        </w:rPr>
        <w:t xml:space="preserve">ing 60 cm, growth models underestimated observed recapture lengths (Figures 3). </w:t>
      </w:r>
    </w:p>
    <w:p w14:paraId="6504272E"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6B5FEA12"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Comparing model performance</w:t>
      </w:r>
    </w:p>
    <w:p w14:paraId="59A3B6FD" w14:textId="07F0390F"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Across all 10,000 cross validation iterations to determine model structure, the mean predictive variance metric ranged between 7.29 and 24.96 (mean = 14.20,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2.20</w:t>
      </w:r>
      <w:r w:rsidRPr="00046C8F">
        <w:rPr>
          <w:rFonts w:ascii="Times New Roman" w:hAnsi="Times New Roman" w:cs="Times New Roman"/>
          <w:noProof/>
          <w:sz w:val="24"/>
          <w:szCs w:val="24"/>
        </w:rPr>
        <w:t>)</w:t>
      </w:r>
      <w:r>
        <w:rPr>
          <w:rFonts w:ascii="Times New Roman" w:hAnsi="Times New Roman" w:cs="Times New Roman"/>
          <w:noProof/>
          <w:sz w:val="24"/>
          <w:szCs w:val="24"/>
        </w:rPr>
        <w:t xml:space="preserve"> where a lower predictive variance indicates a better model fit</w:t>
      </w:r>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From all candidate </w:t>
      </w:r>
      <w:r w:rsidR="00500889">
        <w:rPr>
          <w:rFonts w:ascii="Times New Roman" w:hAnsi="Times New Roman" w:cs="Times New Roman"/>
          <w:noProof/>
          <w:sz w:val="24"/>
          <w:szCs w:val="24"/>
        </w:rPr>
        <w:t xml:space="preserve">likelihood </w:t>
      </w:r>
      <w:r>
        <w:rPr>
          <w:rFonts w:ascii="Times New Roman" w:hAnsi="Times New Roman" w:cs="Times New Roman"/>
          <w:noProof/>
          <w:sz w:val="24"/>
          <w:szCs w:val="24"/>
        </w:rPr>
        <w:t>models, t</w:t>
      </w:r>
      <w:r w:rsidRPr="00046C8F">
        <w:rPr>
          <w:rFonts w:ascii="Times New Roman" w:hAnsi="Times New Roman" w:cs="Times New Roman"/>
          <w:noProof/>
          <w:sz w:val="24"/>
          <w:szCs w:val="24"/>
        </w:rPr>
        <w:t>he structure of Model 11 best predicted cross validation data in 3</w:t>
      </w:r>
      <w:r>
        <w:rPr>
          <w:rFonts w:ascii="Times New Roman" w:hAnsi="Times New Roman" w:cs="Times New Roman"/>
          <w:noProof/>
          <w:sz w:val="24"/>
          <w:szCs w:val="24"/>
        </w:rPr>
        <w:t>,</w:t>
      </w:r>
      <w:r w:rsidRPr="00046C8F">
        <w:rPr>
          <w:rFonts w:ascii="Times New Roman" w:hAnsi="Times New Roman" w:cs="Times New Roman"/>
          <w:noProof/>
          <w:sz w:val="24"/>
          <w:szCs w:val="24"/>
        </w:rPr>
        <w:t xml:space="preserve">486 of 10,000 iterations. The predictive variance for Model 11 ranged between 7.29 and 20.10 (mean = 13.64, s.d. = 1.91). The structure of </w:t>
      </w:r>
      <w:r>
        <w:rPr>
          <w:rFonts w:ascii="Times New Roman" w:hAnsi="Times New Roman" w:cs="Times New Roman"/>
          <w:noProof/>
          <w:sz w:val="24"/>
          <w:szCs w:val="24"/>
        </w:rPr>
        <w:t>M</w:t>
      </w:r>
      <w:r w:rsidRPr="00046C8F">
        <w:rPr>
          <w:rFonts w:ascii="Times New Roman" w:hAnsi="Times New Roman" w:cs="Times New Roman"/>
          <w:noProof/>
          <w:sz w:val="24"/>
          <w:szCs w:val="24"/>
        </w:rPr>
        <w:t xml:space="preserve">odel 5, fit exclusively using tagging data, ranged in predictive variance between 7.17 and 26.09 (mean = 14.35, </w:t>
      </w:r>
      <w:r w:rsidR="00181C93">
        <w:rPr>
          <w:rFonts w:ascii="Times New Roman" w:hAnsi="Times New Roman" w:cs="Times New Roman"/>
          <w:noProof/>
          <w:sz w:val="24"/>
          <w:szCs w:val="24"/>
        </w:rPr>
        <w:t>s.d. =</w:t>
      </w:r>
      <w:r w:rsidRPr="00046C8F">
        <w:rPr>
          <w:rFonts w:ascii="Times New Roman" w:hAnsi="Times New Roman" w:cs="Times New Roman"/>
          <w:noProof/>
          <w:sz w:val="24"/>
          <w:szCs w:val="24"/>
        </w:rPr>
        <w:t xml:space="preserve"> 2.44). The structure of Model 11 performed better than the structure of Model 5 in 6</w:t>
      </w:r>
      <w:r w:rsidR="002076A8">
        <w:rPr>
          <w:rFonts w:ascii="Times New Roman" w:hAnsi="Times New Roman" w:cs="Times New Roman"/>
          <w:noProof/>
          <w:sz w:val="24"/>
          <w:szCs w:val="24"/>
        </w:rPr>
        <w:t>,</w:t>
      </w:r>
      <w:r w:rsidRPr="00046C8F">
        <w:rPr>
          <w:rFonts w:ascii="Times New Roman" w:hAnsi="Times New Roman" w:cs="Times New Roman"/>
          <w:noProof/>
          <w:sz w:val="24"/>
          <w:szCs w:val="24"/>
        </w:rPr>
        <w:t>351 of 10,000 cross validation iterations. Differences in predictive variance between these two competing structures ranged between -1.60 and 10.80 (mean = 0.72, s.d. = 1.37)</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and indicate</w:t>
      </w:r>
      <w:r>
        <w:rPr>
          <w:rFonts w:ascii="Times New Roman" w:hAnsi="Times New Roman" w:cs="Times New Roman"/>
          <w:noProof/>
          <w:sz w:val="24"/>
          <w:szCs w:val="24"/>
        </w:rPr>
        <w:t>d</w:t>
      </w:r>
      <w:r w:rsidRPr="00046C8F">
        <w:rPr>
          <w:rFonts w:ascii="Times New Roman" w:hAnsi="Times New Roman" w:cs="Times New Roman"/>
          <w:noProof/>
          <w:sz w:val="24"/>
          <w:szCs w:val="24"/>
        </w:rPr>
        <w:t xml:space="preserve"> that the inclusion of additional growth data did improve the predictive capability of growth models compared to tagging data alone. Bootstrapped parameter estimates </w:t>
      </w:r>
      <w:r w:rsidR="006C6D8D">
        <w:rPr>
          <w:rFonts w:ascii="Times New Roman" w:hAnsi="Times New Roman" w:cs="Times New Roman"/>
          <w:noProof/>
          <w:sz w:val="24"/>
          <w:szCs w:val="24"/>
        </w:rPr>
        <w:t xml:space="preserve">that were </w:t>
      </w:r>
      <w:r>
        <w:rPr>
          <w:rFonts w:ascii="Times New Roman" w:hAnsi="Times New Roman" w:cs="Times New Roman"/>
          <w:noProof/>
          <w:sz w:val="24"/>
          <w:szCs w:val="24"/>
        </w:rPr>
        <w:t>refit</w:t>
      </w:r>
      <w:r w:rsidR="006C6D8D">
        <w:rPr>
          <w:rFonts w:ascii="Times New Roman" w:hAnsi="Times New Roman" w:cs="Times New Roman"/>
          <w:noProof/>
          <w:sz w:val="24"/>
          <w:szCs w:val="24"/>
        </w:rPr>
        <w:t>ted(?)</w:t>
      </w:r>
      <w:r w:rsidRPr="00046C8F">
        <w:rPr>
          <w:rFonts w:ascii="Times New Roman" w:hAnsi="Times New Roman" w:cs="Times New Roman"/>
          <w:noProof/>
          <w:sz w:val="24"/>
          <w:szCs w:val="24"/>
        </w:rPr>
        <w:t xml:space="preserve"> using the prefered model structure and Model 5’s tagging only data are summarized in </w:t>
      </w:r>
      <w:r w:rsidR="00F11515">
        <w:rPr>
          <w:rFonts w:ascii="Times New Roman" w:hAnsi="Times New Roman" w:cs="Times New Roman"/>
          <w:noProof/>
          <w:sz w:val="24"/>
          <w:szCs w:val="24"/>
        </w:rPr>
        <w:t>Table 2</w:t>
      </w:r>
      <w:r>
        <w:rPr>
          <w:rFonts w:ascii="Times New Roman" w:hAnsi="Times New Roman" w:cs="Times New Roman"/>
          <w:noProof/>
          <w:sz w:val="24"/>
          <w:szCs w:val="24"/>
        </w:rPr>
        <w:t xml:space="preserve"> and </w:t>
      </w:r>
      <w:r w:rsidR="009D3603">
        <w:rPr>
          <w:rFonts w:ascii="Times New Roman" w:hAnsi="Times New Roman" w:cs="Times New Roman"/>
          <w:noProof/>
          <w:sz w:val="24"/>
          <w:szCs w:val="24"/>
        </w:rPr>
        <w:t xml:space="preserve">all parameters for models 5-11 are </w:t>
      </w:r>
      <w:r>
        <w:rPr>
          <w:rFonts w:ascii="Times New Roman" w:hAnsi="Times New Roman" w:cs="Times New Roman"/>
          <w:noProof/>
          <w:sz w:val="24"/>
          <w:szCs w:val="24"/>
        </w:rPr>
        <w:t xml:space="preserve">reported in full in </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 xml:space="preserve">. When fit to the entire tagging data set, the residual pattern of Model 11 also underestimated lengths at recapture length </w:t>
      </w:r>
      <w:r>
        <w:rPr>
          <w:rFonts w:ascii="Times New Roman" w:hAnsi="Times New Roman" w:cs="Times New Roman"/>
          <w:noProof/>
          <w:sz w:val="24"/>
          <w:szCs w:val="24"/>
        </w:rPr>
        <w:t xml:space="preserve">for </w:t>
      </w:r>
      <w:r w:rsidRPr="00046C8F">
        <w:rPr>
          <w:rFonts w:ascii="Times New Roman" w:hAnsi="Times New Roman" w:cs="Times New Roman"/>
          <w:noProof/>
          <w:sz w:val="24"/>
          <w:szCs w:val="24"/>
        </w:rPr>
        <w:t>the largest individuals.</w:t>
      </w:r>
    </w:p>
    <w:p w14:paraId="78AFEAE3" w14:textId="77777777" w:rsidR="008C372D" w:rsidRPr="00046C8F" w:rsidRDefault="008C372D" w:rsidP="008C372D">
      <w:pPr>
        <w:keepNext/>
        <w:spacing w:line="480" w:lineRule="auto"/>
        <w:rPr>
          <w:rFonts w:ascii="Times New Roman" w:hAnsi="Times New Roman" w:cs="Times New Roman"/>
          <w:sz w:val="24"/>
          <w:szCs w:val="24"/>
        </w:rPr>
      </w:pPr>
    </w:p>
    <w:p w14:paraId="0FD304A6"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Discussion</w:t>
      </w:r>
    </w:p>
    <w:p w14:paraId="04F5B963" w14:textId="7ED01168" w:rsidR="00B90F3E" w:rsidRDefault="00CF6A04"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integrative model results</w:t>
      </w:r>
      <w:r w:rsidRPr="00046C8F">
        <w:rPr>
          <w:rFonts w:ascii="Times New Roman" w:hAnsi="Times New Roman" w:cs="Times New Roman"/>
          <w:sz w:val="24"/>
          <w:szCs w:val="24"/>
        </w:rPr>
        <w:t xml:space="preserve"> reconcile 30+ years of efforts to determine growth for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in the Hawaiian Archipelago</w:t>
      </w:r>
      <w:r w:rsidR="00026913">
        <w:rPr>
          <w:rFonts w:ascii="Times New Roman" w:hAnsi="Times New Roman" w:cs="Times New Roman"/>
          <w:sz w:val="24"/>
          <w:szCs w:val="24"/>
        </w:rPr>
        <w:t xml:space="preserve"> </w:t>
      </w:r>
      <w:r w:rsidR="005C67A5">
        <w:rPr>
          <w:rFonts w:ascii="Times New Roman" w:hAnsi="Times New Roman" w:cs="Times New Roman"/>
          <w:sz w:val="24"/>
          <w:szCs w:val="24"/>
        </w:rPr>
        <w:t>and</w:t>
      </w:r>
      <w:r w:rsidR="00026913">
        <w:rPr>
          <w:rFonts w:ascii="Times New Roman" w:hAnsi="Times New Roman" w:cs="Times New Roman"/>
          <w:sz w:val="24"/>
          <w:szCs w:val="24"/>
        </w:rPr>
        <w:t xml:space="preserve"> provid</w:t>
      </w:r>
      <w:r w:rsidR="005C67A5">
        <w:rPr>
          <w:rFonts w:ascii="Times New Roman" w:hAnsi="Times New Roman" w:cs="Times New Roman"/>
          <w:sz w:val="24"/>
          <w:szCs w:val="24"/>
        </w:rPr>
        <w:t>e</w:t>
      </w:r>
      <w:r w:rsidR="00026913">
        <w:rPr>
          <w:rFonts w:ascii="Times New Roman" w:hAnsi="Times New Roman" w:cs="Times New Roman"/>
          <w:sz w:val="24"/>
          <w:szCs w:val="24"/>
        </w:rPr>
        <w:t xml:space="preserve"> </w:t>
      </w:r>
      <w:r w:rsidR="00802991">
        <w:rPr>
          <w:rFonts w:ascii="Times New Roman" w:hAnsi="Times New Roman" w:cs="Times New Roman"/>
          <w:sz w:val="24"/>
          <w:szCs w:val="24"/>
        </w:rPr>
        <w:t>robust support for some observed life history parameters.</w:t>
      </w:r>
      <w:r w:rsidRPr="00046C8F">
        <w:rPr>
          <w:rFonts w:ascii="Times New Roman" w:hAnsi="Times New Roman" w:cs="Times New Roman"/>
          <w:sz w:val="24"/>
          <w:szCs w:val="24"/>
        </w:rPr>
        <w:t xml:space="preserve"> </w:t>
      </w:r>
      <w:r w:rsidR="00B37117">
        <w:rPr>
          <w:rFonts w:ascii="Times New Roman" w:hAnsi="Times New Roman" w:cs="Times New Roman"/>
          <w:sz w:val="24"/>
          <w:szCs w:val="24"/>
        </w:rPr>
        <w:t>Growth p</w:t>
      </w:r>
      <w:r w:rsidR="00B37117" w:rsidRPr="00046C8F">
        <w:rPr>
          <w:rFonts w:ascii="Times New Roman" w:hAnsi="Times New Roman" w:cs="Times New Roman"/>
          <w:sz w:val="24"/>
          <w:szCs w:val="24"/>
        </w:rPr>
        <w:t>arameter</w:t>
      </w:r>
      <w:r w:rsidR="00B05A28">
        <w:rPr>
          <w:rFonts w:ascii="Times New Roman" w:hAnsi="Times New Roman" w:cs="Times New Roman"/>
          <w:sz w:val="24"/>
          <w:szCs w:val="24"/>
        </w:rPr>
        <w:t>s</w:t>
      </w:r>
      <w:r w:rsidR="00B37117" w:rsidRPr="00046C8F">
        <w:rPr>
          <w:rFonts w:ascii="Times New Roman" w:hAnsi="Times New Roman" w:cs="Times New Roman"/>
          <w:sz w:val="24"/>
          <w:szCs w:val="24"/>
        </w:rPr>
        <w:t xml:space="preserve"> derived </w:t>
      </w:r>
      <w:r w:rsidR="00B37117">
        <w:rPr>
          <w:rFonts w:ascii="Times New Roman" w:hAnsi="Times New Roman" w:cs="Times New Roman"/>
          <w:sz w:val="24"/>
          <w:szCs w:val="24"/>
        </w:rPr>
        <w:t>using</w:t>
      </w:r>
      <w:r w:rsidR="00B37117" w:rsidRPr="00046C8F">
        <w:rPr>
          <w:rFonts w:ascii="Times New Roman" w:hAnsi="Times New Roman" w:cs="Times New Roman"/>
          <w:sz w:val="24"/>
          <w:szCs w:val="24"/>
        </w:rPr>
        <w:t xml:space="preserve"> integrative models that incorporated additional length frequency and length-at-age data were better able to predict </w:t>
      </w:r>
      <w:r w:rsidR="00B05A28">
        <w:rPr>
          <w:rFonts w:ascii="Times New Roman" w:hAnsi="Times New Roman" w:cs="Times New Roman"/>
          <w:sz w:val="24"/>
          <w:szCs w:val="24"/>
        </w:rPr>
        <w:t xml:space="preserve">observed </w:t>
      </w:r>
      <w:r w:rsidR="00B37117" w:rsidRPr="00046C8F">
        <w:rPr>
          <w:rFonts w:ascii="Times New Roman" w:hAnsi="Times New Roman" w:cs="Times New Roman"/>
          <w:sz w:val="24"/>
          <w:szCs w:val="24"/>
        </w:rPr>
        <w:t>growth</w:t>
      </w:r>
      <w:r w:rsidR="00B37117">
        <w:rPr>
          <w:rFonts w:ascii="Times New Roman" w:hAnsi="Times New Roman" w:cs="Times New Roman"/>
          <w:sz w:val="24"/>
          <w:szCs w:val="24"/>
        </w:rPr>
        <w:t xml:space="preserve"> in </w:t>
      </w:r>
      <w:r w:rsidR="00B05A28">
        <w:rPr>
          <w:rFonts w:ascii="Times New Roman" w:hAnsi="Times New Roman" w:cs="Times New Roman"/>
          <w:sz w:val="24"/>
          <w:szCs w:val="24"/>
        </w:rPr>
        <w:t>recaptured fish</w:t>
      </w:r>
      <w:r w:rsidR="00B37117" w:rsidRPr="00046C8F">
        <w:rPr>
          <w:rFonts w:ascii="Times New Roman" w:hAnsi="Times New Roman" w:cs="Times New Roman"/>
          <w:sz w:val="24"/>
          <w:szCs w:val="24"/>
        </w:rPr>
        <w:t>.</w:t>
      </w:r>
      <w:r w:rsidR="00B37117">
        <w:rPr>
          <w:rFonts w:ascii="Times New Roman" w:hAnsi="Times New Roman" w:cs="Times New Roman"/>
          <w:sz w:val="24"/>
          <w:szCs w:val="24"/>
        </w:rPr>
        <w:t xml:space="preserve"> </w:t>
      </w:r>
      <w:r w:rsidR="00671D43">
        <w:rPr>
          <w:rFonts w:ascii="Times New Roman" w:hAnsi="Times New Roman" w:cs="Times New Roman"/>
          <w:sz w:val="24"/>
          <w:szCs w:val="24"/>
        </w:rPr>
        <w:t>These p</w:t>
      </w:r>
      <w:r w:rsidRPr="00046C8F">
        <w:rPr>
          <w:rFonts w:ascii="Times New Roman" w:hAnsi="Times New Roman" w:cs="Times New Roman"/>
          <w:sz w:val="24"/>
          <w:szCs w:val="24"/>
        </w:rPr>
        <w:t xml:space="preserve">arameters were </w:t>
      </w:r>
      <w:r w:rsidR="00B90F3E">
        <w:rPr>
          <w:rFonts w:ascii="Times New Roman" w:hAnsi="Times New Roman" w:cs="Times New Roman"/>
          <w:sz w:val="24"/>
          <w:szCs w:val="24"/>
        </w:rPr>
        <w:t>in agreement</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6C8F">
        <w:rPr>
          <w:rFonts w:ascii="Times New Roman" w:hAnsi="Times New Roman" w:cs="Times New Roman"/>
          <w:sz w:val="24"/>
          <w:szCs w:val="24"/>
        </w:rPr>
        <w:t xml:space="preserve">those derived </w:t>
      </w:r>
      <w:r w:rsidR="006C6D8D">
        <w:rPr>
          <w:rFonts w:ascii="Times New Roman" w:hAnsi="Times New Roman" w:cs="Times New Roman"/>
          <w:sz w:val="24"/>
          <w:szCs w:val="24"/>
        </w:rPr>
        <w:t>from</w:t>
      </w:r>
      <w:r w:rsidR="000B43C0">
        <w:rPr>
          <w:rFonts w:ascii="Times New Roman" w:hAnsi="Times New Roman" w:cs="Times New Roman"/>
          <w:sz w:val="24"/>
          <w:szCs w:val="24"/>
        </w:rPr>
        <w:t xml:space="preserve">; </w:t>
      </w:r>
      <w:commentRangeStart w:id="137"/>
      <w:r w:rsidR="000B43C0">
        <w:rPr>
          <w:rFonts w:ascii="Times New Roman" w:hAnsi="Times New Roman" w:cs="Times New Roman"/>
          <w:sz w:val="24"/>
          <w:szCs w:val="24"/>
        </w:rPr>
        <w:t>1)</w:t>
      </w:r>
      <w:r w:rsidR="00991EDB">
        <w:rPr>
          <w:rFonts w:ascii="Times New Roman" w:hAnsi="Times New Roman" w:cs="Times New Roman"/>
          <w:sz w:val="24"/>
          <w:szCs w:val="24"/>
        </w:rPr>
        <w:t xml:space="preserve"> </w:t>
      </w:r>
      <w:r w:rsidR="00991EDB" w:rsidRPr="00046C8F">
        <w:rPr>
          <w:rFonts w:ascii="Times New Roman" w:hAnsi="Times New Roman" w:cs="Times New Roman"/>
          <w:sz w:val="24"/>
          <w:szCs w:val="24"/>
        </w:rPr>
        <w:t>th</w:t>
      </w:r>
      <w:r w:rsidR="00991EDB">
        <w:rPr>
          <w:rFonts w:ascii="Times New Roman" w:hAnsi="Times New Roman" w:cs="Times New Roman"/>
          <w:sz w:val="24"/>
          <w:szCs w:val="24"/>
        </w:rPr>
        <w:t>e</w:t>
      </w:r>
      <w:r w:rsidR="00991EDB" w:rsidRPr="00046C8F">
        <w:rPr>
          <w:rFonts w:ascii="Times New Roman" w:hAnsi="Times New Roman" w:cs="Times New Roman"/>
          <w:sz w:val="24"/>
          <w:szCs w:val="24"/>
        </w:rPr>
        <w:t xml:space="preserve"> fit </w:t>
      </w:r>
      <w:r w:rsidR="00991EDB">
        <w:rPr>
          <w:rFonts w:ascii="Times New Roman" w:hAnsi="Times New Roman" w:cs="Times New Roman"/>
          <w:sz w:val="24"/>
          <w:szCs w:val="24"/>
        </w:rPr>
        <w:t xml:space="preserve">of </w:t>
      </w:r>
      <w:r w:rsidR="00991EDB" w:rsidRPr="00046C8F">
        <w:rPr>
          <w:rFonts w:ascii="Times New Roman" w:hAnsi="Times New Roman" w:cs="Times New Roman"/>
          <w:sz w:val="24"/>
          <w:szCs w:val="24"/>
        </w:rPr>
        <w:t xml:space="preserve">only </w:t>
      </w:r>
      <w:ins w:id="138" w:author="Stephen Scherrer" w:date="2019-06-12T14:45:00Z">
        <w:r w:rsidR="00683262">
          <w:rPr>
            <w:rFonts w:ascii="Times New Roman" w:hAnsi="Times New Roman" w:cs="Times New Roman"/>
            <w:sz w:val="24"/>
            <w:szCs w:val="24"/>
          </w:rPr>
          <w:t xml:space="preserve">integrated daily </w:t>
        </w:r>
      </w:ins>
      <w:ins w:id="139" w:author="Stephen Scherrer" w:date="2019-06-12T14:46:00Z">
        <w:r w:rsidR="00683262">
          <w:rPr>
            <w:rFonts w:ascii="Times New Roman" w:hAnsi="Times New Roman" w:cs="Times New Roman"/>
            <w:sz w:val="24"/>
            <w:szCs w:val="24"/>
          </w:rPr>
          <w:t xml:space="preserve">growth increments </w:t>
        </w:r>
      </w:ins>
      <w:r w:rsidR="00671D43">
        <w:rPr>
          <w:rFonts w:ascii="Times New Roman" w:hAnsi="Times New Roman" w:cs="Times New Roman"/>
          <w:sz w:val="24"/>
          <w:szCs w:val="24"/>
        </w:rPr>
        <w:t xml:space="preserve">from </w:t>
      </w:r>
      <w:ins w:id="140" w:author="Stephen Scherrer" w:date="2019-06-12T14:46:00Z">
        <w:r w:rsidR="00683262">
          <w:rPr>
            <w:rFonts w:ascii="Times New Roman" w:hAnsi="Times New Roman" w:cs="Times New Roman"/>
            <w:sz w:val="24"/>
            <w:szCs w:val="24"/>
          </w:rPr>
          <w:t xml:space="preserve">otoliths collected in </w:t>
        </w:r>
      </w:ins>
      <w:r w:rsidR="00671D43">
        <w:rPr>
          <w:rFonts w:ascii="Times New Roman" w:hAnsi="Times New Roman" w:cs="Times New Roman"/>
          <w:sz w:val="24"/>
          <w:szCs w:val="24"/>
        </w:rPr>
        <w:t>t</w:t>
      </w:r>
      <w:r w:rsidR="00991EDB">
        <w:rPr>
          <w:rFonts w:ascii="Times New Roman" w:hAnsi="Times New Roman" w:cs="Times New Roman"/>
          <w:sz w:val="24"/>
          <w:szCs w:val="24"/>
        </w:rPr>
        <w:t xml:space="preserve">he NWHI </w:t>
      </w:r>
      <w:r w:rsidR="00991EDB" w:rsidRPr="00046C8F">
        <w:rPr>
          <w:rFonts w:ascii="Times New Roman" w:hAnsi="Times New Roman" w:cs="Times New Roman"/>
          <w:sz w:val="24"/>
          <w:szCs w:val="24"/>
        </w:rPr>
        <w:t>without constraini</w:t>
      </w:r>
      <w:r w:rsidR="00991EDB">
        <w:rPr>
          <w:rFonts w:ascii="Times New Roman" w:hAnsi="Times New Roman" w:cs="Times New Roman"/>
          <w:sz w:val="24"/>
          <w:szCs w:val="24"/>
        </w:rPr>
        <w:t>ng</w:t>
      </w:r>
      <w:r w:rsidR="00991EDB"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991EDB" w:rsidRPr="00046C8F">
        <w:rPr>
          <w:rFonts w:ascii="Times New Roman" w:hAnsi="Times New Roman" w:cs="Times New Roman"/>
          <w:sz w:val="24"/>
          <w:szCs w:val="24"/>
        </w:rPr>
        <w:t xml:space="preserve"> </w:t>
      </w:r>
      <w:r w:rsidR="00991EDB">
        <w:rPr>
          <w:rFonts w:ascii="Times New Roman" w:hAnsi="Times New Roman" w:cs="Times New Roman"/>
          <w:sz w:val="24"/>
          <w:szCs w:val="24"/>
        </w:rPr>
        <w:fldChar w:fldCharType="begin" w:fldLock="1"/>
      </w:r>
      <w:r w:rsidR="00991EDB">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filamentosus.","type":"article-journal","volume":"81"},"uris":["http://www.mendeley.com/documents/?uuid=692388c5-e0f7-42db-afde-7d2fac979701"]}],"mendeley":{"formattedCitation":"(Ralston and Miyamoto 1983)","plainTextFormattedCitation":"(Ralston and Miyamoto 1983)","previouslyFormattedCitation":"(Ralston and Miyamoto 1983)"},"properties":{"noteIndex":0},"schema":"https://github.com/citation-style-language/schema/raw/master/csl-citation.json"}</w:instrText>
      </w:r>
      <w:r w:rsidR="00991EDB">
        <w:rPr>
          <w:rFonts w:ascii="Times New Roman" w:hAnsi="Times New Roman" w:cs="Times New Roman"/>
          <w:sz w:val="24"/>
          <w:szCs w:val="24"/>
        </w:rPr>
        <w:fldChar w:fldCharType="separate"/>
      </w:r>
      <w:r w:rsidR="00991EDB" w:rsidRPr="00FC72E3">
        <w:rPr>
          <w:rFonts w:ascii="Times New Roman" w:hAnsi="Times New Roman" w:cs="Times New Roman"/>
          <w:noProof/>
          <w:sz w:val="24"/>
          <w:szCs w:val="24"/>
        </w:rPr>
        <w:t>(Ralston and Miyamoto 1983)</w:t>
      </w:r>
      <w:r w:rsidR="00991EDB">
        <w:rPr>
          <w:rFonts w:ascii="Times New Roman" w:hAnsi="Times New Roman" w:cs="Times New Roman"/>
          <w:sz w:val="24"/>
          <w:szCs w:val="24"/>
        </w:rPr>
        <w:fldChar w:fldCharType="end"/>
      </w:r>
      <w:r w:rsidR="00991EDB">
        <w:rPr>
          <w:rFonts w:ascii="Times New Roman" w:hAnsi="Times New Roman" w:cs="Times New Roman"/>
          <w:sz w:val="24"/>
          <w:szCs w:val="24"/>
        </w:rPr>
        <w:t xml:space="preserve">, </w:t>
      </w:r>
      <w:r w:rsidR="00483E13">
        <w:rPr>
          <w:rFonts w:ascii="Times New Roman" w:hAnsi="Times New Roman" w:cs="Times New Roman"/>
          <w:sz w:val="24"/>
          <w:szCs w:val="24"/>
        </w:rPr>
        <w:t xml:space="preserve">2) </w:t>
      </w:r>
      <w:ins w:id="141" w:author="Stephen Scherrer" w:date="2019-06-12T14:44:00Z">
        <w:r w:rsidR="00683262">
          <w:rPr>
            <w:rFonts w:ascii="Times New Roman" w:hAnsi="Times New Roman" w:cs="Times New Roman"/>
            <w:sz w:val="24"/>
            <w:szCs w:val="24"/>
          </w:rPr>
          <w:t xml:space="preserve">integrated daily growth increments </w:t>
        </w:r>
      </w:ins>
      <w:r w:rsidR="00483E13">
        <w:rPr>
          <w:rFonts w:ascii="Times New Roman" w:hAnsi="Times New Roman" w:cs="Times New Roman"/>
          <w:sz w:val="24"/>
          <w:szCs w:val="24"/>
        </w:rPr>
        <w:t xml:space="preserve">and </w:t>
      </w:r>
      <w:proofErr w:type="spellStart"/>
      <w:r w:rsidR="00483E13">
        <w:rPr>
          <w:rFonts w:ascii="Times New Roman" w:hAnsi="Times New Roman" w:cs="Times New Roman"/>
          <w:sz w:val="24"/>
          <w:szCs w:val="24"/>
        </w:rPr>
        <w:t>microincrement</w:t>
      </w:r>
      <w:proofErr w:type="spellEnd"/>
      <w:ins w:id="142" w:author="Stephen Scherrer" w:date="2019-06-12T14:45:00Z">
        <w:r w:rsidR="00683262">
          <w:rPr>
            <w:rFonts w:ascii="Times New Roman" w:hAnsi="Times New Roman" w:cs="Times New Roman"/>
            <w:sz w:val="24"/>
            <w:szCs w:val="24"/>
          </w:rPr>
          <w:t xml:space="preserve"> counts</w:t>
        </w:r>
      </w:ins>
      <w:r w:rsidR="00483E13">
        <w:rPr>
          <w:rFonts w:ascii="Times New Roman" w:hAnsi="Times New Roman" w:cs="Times New Roman"/>
          <w:sz w:val="24"/>
          <w:szCs w:val="24"/>
        </w:rPr>
        <w:t xml:space="preserve"> </w:t>
      </w:r>
      <w:r w:rsidR="00671D43">
        <w:rPr>
          <w:rFonts w:ascii="Times New Roman" w:hAnsi="Times New Roman" w:cs="Times New Roman"/>
          <w:sz w:val="24"/>
          <w:szCs w:val="24"/>
        </w:rPr>
        <w:t xml:space="preserve">of from the MHI and NWHI </w:t>
      </w:r>
      <w:r w:rsidR="00483E13">
        <w:rPr>
          <w:rFonts w:ascii="Times New Roman" w:hAnsi="Times New Roman" w:cs="Times New Roman"/>
          <w:sz w:val="24"/>
          <w:szCs w:val="24"/>
        </w:rPr>
        <w:t xml:space="preserve">(DeMartini et al. 1994), </w:t>
      </w:r>
      <w:r w:rsidR="00991EDB">
        <w:rPr>
          <w:rFonts w:ascii="Times New Roman" w:hAnsi="Times New Roman" w:cs="Times New Roman"/>
          <w:sz w:val="24"/>
          <w:szCs w:val="24"/>
        </w:rPr>
        <w:t xml:space="preserve">and </w:t>
      </w:r>
      <w:r w:rsidR="00483E13">
        <w:rPr>
          <w:rFonts w:ascii="Times New Roman" w:hAnsi="Times New Roman" w:cs="Times New Roman"/>
          <w:sz w:val="24"/>
          <w:szCs w:val="24"/>
        </w:rPr>
        <w:t>3</w:t>
      </w:r>
      <w:r w:rsidR="00991EDB">
        <w:rPr>
          <w:rFonts w:ascii="Times New Roman" w:hAnsi="Times New Roman" w:cs="Times New Roman"/>
          <w:sz w:val="24"/>
          <w:szCs w:val="24"/>
        </w:rPr>
        <w:t>)</w:t>
      </w:r>
      <w:r w:rsidR="000B43C0">
        <w:rPr>
          <w:rFonts w:ascii="Times New Roman" w:hAnsi="Times New Roman" w:cs="Times New Roman"/>
          <w:sz w:val="24"/>
          <w:szCs w:val="24"/>
        </w:rPr>
        <w:t xml:space="preserve"> </w:t>
      </w:r>
      <w:r w:rsidR="00527223">
        <w:rPr>
          <w:rFonts w:ascii="Times New Roman" w:hAnsi="Times New Roman" w:cs="Times New Roman"/>
          <w:sz w:val="24"/>
          <w:szCs w:val="24"/>
        </w:rPr>
        <w:t xml:space="preserve">the </w:t>
      </w:r>
      <w:proofErr w:type="spellStart"/>
      <w:r w:rsidRPr="00046C8F">
        <w:rPr>
          <w:rFonts w:ascii="Times New Roman" w:hAnsi="Times New Roman" w:cs="Times New Roman"/>
          <w:sz w:val="24"/>
          <w:szCs w:val="24"/>
        </w:rPr>
        <w:t>radioisotopic</w:t>
      </w:r>
      <w:proofErr w:type="spellEnd"/>
      <w:r w:rsidRPr="00046C8F">
        <w:rPr>
          <w:rFonts w:ascii="Times New Roman" w:hAnsi="Times New Roman" w:cs="Times New Roman"/>
          <w:sz w:val="24"/>
          <w:szCs w:val="24"/>
        </w:rPr>
        <w:t xml:space="preserve"> composition of otolith material and counts of </w:t>
      </w:r>
      <w:r w:rsidR="00671D43">
        <w:rPr>
          <w:rFonts w:ascii="Times New Roman" w:hAnsi="Times New Roman" w:cs="Times New Roman"/>
          <w:sz w:val="24"/>
          <w:szCs w:val="24"/>
        </w:rPr>
        <w:t xml:space="preserve">otolith </w:t>
      </w:r>
      <w:del w:id="143" w:author="Stephen Scherrer" w:date="2019-06-12T15:35:00Z">
        <w:r w:rsidRPr="00046C8F" w:rsidDel="005E3699">
          <w:rPr>
            <w:rFonts w:ascii="Times New Roman" w:hAnsi="Times New Roman" w:cs="Times New Roman"/>
            <w:sz w:val="24"/>
            <w:szCs w:val="24"/>
          </w:rPr>
          <w:delText>annuli</w:delText>
        </w:r>
        <w:r w:rsidR="00671D43" w:rsidDel="005E3699">
          <w:rPr>
            <w:rFonts w:ascii="Times New Roman" w:hAnsi="Times New Roman" w:cs="Times New Roman"/>
            <w:sz w:val="24"/>
            <w:szCs w:val="24"/>
          </w:rPr>
          <w:delText xml:space="preserve"> and microincrements</w:delText>
        </w:r>
      </w:del>
      <w:ins w:id="144" w:author="Stephen Scherrer" w:date="2019-06-12T15:35:00Z">
        <w:r w:rsidR="005E3699">
          <w:rPr>
            <w:rFonts w:ascii="Times New Roman" w:hAnsi="Times New Roman" w:cs="Times New Roman"/>
            <w:sz w:val="24"/>
            <w:szCs w:val="24"/>
          </w:rPr>
          <w:t>increments</w:t>
        </w:r>
      </w:ins>
      <w:r w:rsidRPr="00046C8F">
        <w:rPr>
          <w:rFonts w:ascii="Times New Roman" w:hAnsi="Times New Roman" w:cs="Times New Roman"/>
          <w:sz w:val="24"/>
          <w:szCs w:val="24"/>
        </w:rPr>
        <w:t xml:space="preserve"> </w:t>
      </w:r>
      <w:r>
        <w:rPr>
          <w:rFonts w:ascii="Times New Roman" w:hAnsi="Times New Roman" w:cs="Times New Roman"/>
          <w:sz w:val="24"/>
          <w:szCs w:val="24"/>
        </w:rPr>
        <w:t xml:space="preserve">from the </w:t>
      </w:r>
      <w:r w:rsidR="00802991">
        <w:rPr>
          <w:rFonts w:ascii="Times New Roman" w:hAnsi="Times New Roman" w:cs="Times New Roman"/>
          <w:sz w:val="24"/>
          <w:szCs w:val="24"/>
        </w:rPr>
        <w:t xml:space="preserve">MHI </w:t>
      </w:r>
      <w:r>
        <w:rPr>
          <w:rFonts w:ascii="Times New Roman" w:hAnsi="Times New Roman" w:cs="Times New Roman"/>
          <w:sz w:val="24"/>
          <w:szCs w:val="24"/>
        </w:rPr>
        <w:t xml:space="preserve">and </w:t>
      </w:r>
      <w:r w:rsidR="00802991">
        <w:rPr>
          <w:rFonts w:ascii="Times New Roman" w:hAnsi="Times New Roman" w:cs="Times New Roman"/>
          <w:sz w:val="24"/>
          <w:szCs w:val="24"/>
        </w:rPr>
        <w:t>NWHI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2011)","manualFormatting":"(Andrews et al. 2012)","plainTextFormattedCitation":"(Andrews et al. 2011)","previouslyFormattedCitation":"(Andrews et al. 2011)"},"properties":{"noteIndex":0},"schema":"https://github.com/citation-style-language/schema/raw/master/csl-citation.json"}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(Andrews et al. 201</w:t>
      </w:r>
      <w:r w:rsidR="00802991">
        <w:rPr>
          <w:rFonts w:ascii="Times New Roman" w:hAnsi="Times New Roman" w:cs="Times New Roman"/>
          <w:noProof/>
          <w:sz w:val="24"/>
          <w:szCs w:val="24"/>
        </w:rPr>
        <w:t>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w:t>
      </w:r>
      <w:commentRangeEnd w:id="137"/>
      <w:r w:rsidR="00653A25">
        <w:rPr>
          <w:rStyle w:val="CommentReference"/>
        </w:rPr>
        <w:commentReference w:id="137"/>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These findings are consistent with broad genetic homogeneity in the species throughout the Hawaiian Archipelago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{"citationItems":[{"id":"ITEM-1","itemData":{"author":[{"dropping-particle":"","family":"Shaklee","given":"James B","non-dropping-particle":"","parse-names":false,"suffix":""},{"dropping-particle":"","family":"Samollow","given":"Paul B","non-dropping-particle":"","parse-names":false,"suffix":""}],"container-title":"Fishery Bulletin","id":"ITEM-1","issue":"4","issued":{"date-parts":[["1984"]]},"page":"703-713","title":"Genetic variation and population structure in a deepwater snapper, Pristipomoides filamentosus, in the Hawaiian Archipelago","type":"article-journal","volume":"82"},"uris":["http://www.mendeley.com/documents/?uuid=f156ad00-184a-4411-b566-85c6c3606843"]},{"id":"ITEM-2","itemData":{"DOI":"10.1371/journal.pone.0028913","ISBN":"1932-6203","ISSN":"19326203","PMID":"22216141","abstract":"In the tropical Indo-Pacific, most phylogeographic studies have focused on the shallow-water taxa that inhabit reefs to approximately 30 m depth. Little is known about the large predatory fishes, primarily snappers (subfamily Etelinae) and groupers (subfamily Epinephelinae) that occur at 100-400 m. These long-lived, slow-growing species support fisheries across the Indo-Pacific, yet no comprehensive genetic surveys within this group have been conducted. Here we contribute the first range-wide survey of a deepwater Indo-Pacific snapper, Pristipomoides filamentosus, with special focus on Hawai'i. We applied mtDNA cytochrome b and 11 microsatellite loci to 26 samples (N=1,222) collected across 17,000 km from Hawai'i to the western Indian Ocean. Results indicate that P. filamentosus is a highly dispersive species with low but significant population structure (mtDNA Φ(ST)=0.029, microsatellite F(ST)=0.029) due entirely to the isolation of Hawai'i. No population structure was detected across 14,000 km of the Indo-Pacific from Tonga in the Central Pacific to the Seychelles in the western Indian Ocean, a pattern rarely observed in reef species. Despite a long pelagic phase (60-180 days), interisland dispersal as adults, and extensive gene flow across the Indo-Pacific, P. filamentosus is unable to maintain population connectivity with Hawai'i. Coalescent analyses indicate that P. filamentosus may have colonized Hawai'i 26 K-52 K y ago against prevailing currents, with dispersal away from Hawai'i dominating migration estimates. P. filamentosus harbors low genetic diversity in Hawai'i, a common pattern in marine fishes, and our data indicate a single archipelago-wide stock. However, like the Hawaiian Grouper, Hyporthodus quernus, this snapper had several significant pairwise comparisons (F(ST)) clustered around the middle of the archipelago (St. Rogatien, Brooks Banks, Gardner) indicating that this region may be isolated or (more likely) receives input from Johnston Atoll to the south.","author":[{"dropping-particle":"","family":"Gaither","given":"Michelle R.","non-dropping-particle":"","parse-names":false,"suffix":""},{"dropping-particle":"","family":"Jones","given":"Shelley a.","non-dropping-particle":"","parse-names":false,"suffix":""},{"dropping-particle":"","family":"Kelley","given":"Christopher","non-dropping-particle":"","parse-names":false,"suffix":""},{"dropping-particle":"","family":"Newman","given":"Stephen J.","non-dropping-particle":"","parse-names":false,"suffix":""},{"dropping-particle":"","family":"Sorenson","given":"Laurie","non-dropping-particle":"","parse-names":false,"suffix":""},{"dropping-particle":"","family":"Bowen","given":"Brian W.","non-dropping-particle":"","parse-names":false,"suffix":""}],"container-title":"PLoS ONE","id":"ITEM-2","issue":"12","issued":{"date-parts":[["2011"]]},"page":"1-13","title":"High connectivity in the deepwater snapper Pristipomoides filamentosus (lutjanidae) across the indo-pacific with isolation of the Hawaiian archipelago","type":"article-journal","volume":"6"},"uris":["http://www.mendeley.com/documents/?uuid=a8be7f26-89f6-47d2-bd89-ae62a8d2d943"]},{"id":"ITEM-3","itemData":{"DOI":"10.1007/s12686-009-9119-3","ISBN":"1877-7252","ISSN":"18777252","abstract":"Pristipomoides filamentosus is a highly valued food and game fish with a broad biogeographic range from the central Pacific to the western Indian Ocean. To provide tools for addressing both ecological and management questions, we developed 15 polymorphic microsatellite markers for this species. In a sample of 53 individuals from Hawai'i and New Caledonia, we observed an average of 7.7 alleles per locus (range 2-17). Observed heterozygosity was H(O) = 0.034-0.889 and expected heterozygosity was H(E) = 0.034-0.887 among populations. Only two of the 30 locus by population tests showed significant deviation from Hardy-Weinberg equilibrium and no significant linkage disequilibrium was observed among any of the loci. PCR protocols were optimized for similar reaction conditions across loci, thereby facilitating multiplexing and rapid multilocus genotyping.","author":[{"dropping-particle":"","family":"Gaither","given":"Michelle R.","non-dropping-particle":"","parse-names":false,"suffix":""},{"dropping-particle":"","family":"Toonen","given":"Robert J.","non-dropping-particle":"","parse-names":false,"suffix":""},{"dropping-particle":"","family":"Sorenson","given":"Laurie","non-dropping-particle":"","parse-names":false,"suffix":""},{"dropping-particle":"","family":"Bowen","given":"Brian W.","non-dropping-particle":"","parse-names":false,"suffix":""}],"container-title":"Conservation Genetics Resources","id":"ITEM-3","issued":{"date-parts":[["2010"]]},"page":"169-172","title":"Isolation and characterization of microsatellite markers for the crimson jobfish, pristipomoides filamentosus (Lutjanidae)","type":"article-journal","volume":"2"},"uris":["http://www.mendeley.com/documents/?uuid=c212b2e3-a332-4cb7-8696-354e6159cf5b"]}],"mendeley":{"formattedCitation":"(Shaklee and Samollow 1984, Gaither et al. 2010, 2011)","plainTextFormattedCitation":"(Shaklee and Samollow 1984, Gaither et al. 2010, 2011)","previouslyFormattedCitation":"(Shaklee and Samollow 1984, Gaither et al. 2010, 2011)"},"properties":{"noteIndex":0},"schema":"https://github.com/citation-style-language/schema/raw/master/csl-citation.json"}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(Shaklee and Samollow 1984, Gaither et al. 2010, 2011)</w:t>
      </w:r>
      <w:r w:rsidRPr="00046C8F">
        <w:rPr>
          <w:rFonts w:ascii="Times New Roman" w:hAnsi="Times New Roman" w:cs="Times New Roman"/>
          <w:sz w:val="24"/>
          <w:szCs w:val="24"/>
        </w:rPr>
        <w:fldChar w:fldCharType="end"/>
      </w:r>
      <w:r w:rsidR="008741AC">
        <w:rPr>
          <w:rFonts w:ascii="Times New Roman" w:hAnsi="Times New Roman" w:cs="Times New Roman"/>
          <w:sz w:val="24"/>
          <w:szCs w:val="24"/>
        </w:rPr>
        <w:t xml:space="preserve"> and support the </w:t>
      </w:r>
      <w:r w:rsidR="00F40956">
        <w:rPr>
          <w:rFonts w:ascii="Times New Roman" w:hAnsi="Times New Roman" w:cs="Times New Roman"/>
          <w:sz w:val="24"/>
          <w:szCs w:val="24"/>
        </w:rPr>
        <w:t xml:space="preserve">implicit </w:t>
      </w:r>
      <w:r w:rsidR="008741AC">
        <w:rPr>
          <w:rFonts w:ascii="Times New Roman" w:hAnsi="Times New Roman" w:cs="Times New Roman"/>
          <w:sz w:val="24"/>
          <w:szCs w:val="24"/>
        </w:rPr>
        <w:t xml:space="preserve">assumption that </w:t>
      </w:r>
      <w:r w:rsidR="008741AC" w:rsidRPr="00046C8F">
        <w:rPr>
          <w:rFonts w:ascii="Times New Roman" w:hAnsi="Times New Roman" w:cs="Times New Roman"/>
          <w:sz w:val="24"/>
          <w:szCs w:val="24"/>
        </w:rPr>
        <w:t xml:space="preserve">tagging </w:t>
      </w:r>
      <w:r w:rsidR="00F40956">
        <w:rPr>
          <w:rFonts w:ascii="Times New Roman" w:hAnsi="Times New Roman" w:cs="Times New Roman"/>
          <w:sz w:val="24"/>
          <w:szCs w:val="24"/>
        </w:rPr>
        <w:t xml:space="preserve">individuals </w:t>
      </w:r>
      <w:r w:rsidR="008741AC">
        <w:rPr>
          <w:rFonts w:ascii="Times New Roman" w:hAnsi="Times New Roman" w:cs="Times New Roman"/>
          <w:sz w:val="24"/>
          <w:szCs w:val="24"/>
        </w:rPr>
        <w:t>did</w:t>
      </w:r>
      <w:r w:rsidR="008741AC" w:rsidRPr="00046C8F">
        <w:rPr>
          <w:rFonts w:ascii="Times New Roman" w:hAnsi="Times New Roman" w:cs="Times New Roman"/>
          <w:sz w:val="24"/>
          <w:szCs w:val="24"/>
        </w:rPr>
        <w:t xml:space="preserve"> not disrupt</w:t>
      </w:r>
      <w:r w:rsidR="002329E2">
        <w:rPr>
          <w:rFonts w:ascii="Times New Roman" w:hAnsi="Times New Roman" w:cs="Times New Roman"/>
          <w:sz w:val="24"/>
          <w:szCs w:val="24"/>
        </w:rPr>
        <w:t xml:space="preserve"> the</w:t>
      </w:r>
      <w:r w:rsidR="00F40956">
        <w:rPr>
          <w:rFonts w:ascii="Times New Roman" w:hAnsi="Times New Roman" w:cs="Times New Roman"/>
          <w:sz w:val="24"/>
          <w:szCs w:val="24"/>
        </w:rPr>
        <w:t>ir</w:t>
      </w:r>
      <w:r w:rsidR="008741AC" w:rsidRPr="00046C8F">
        <w:rPr>
          <w:rFonts w:ascii="Times New Roman" w:hAnsi="Times New Roman" w:cs="Times New Roman"/>
          <w:sz w:val="24"/>
          <w:szCs w:val="24"/>
        </w:rPr>
        <w:t xml:space="preserve"> growth </w:t>
      </w:r>
      <w:r w:rsidR="00D749B2">
        <w:rPr>
          <w:rFonts w:ascii="Times New Roman" w:hAnsi="Times New Roman" w:cs="Times New Roman"/>
          <w:sz w:val="24"/>
          <w:szCs w:val="24"/>
        </w:rPr>
        <w:t>trajectory</w:t>
      </w:r>
      <w:r w:rsidR="008741AC">
        <w:rPr>
          <w:rFonts w:ascii="Times New Roman" w:hAnsi="Times New Roman" w:cs="Times New Roman"/>
          <w:sz w:val="24"/>
          <w:szCs w:val="24"/>
        </w:rPr>
        <w:t>.</w:t>
      </w:r>
      <w:commentRangeStart w:id="145"/>
      <w:commentRangeStart w:id="146"/>
      <w:r w:rsidR="00F40956">
        <w:rPr>
          <w:rFonts w:ascii="Times New Roman" w:hAnsi="Times New Roman" w:cs="Times New Roman"/>
          <w:sz w:val="24"/>
          <w:szCs w:val="24"/>
        </w:rPr>
        <w:t xml:space="preserve"> </w:t>
      </w:r>
      <w:ins w:id="147" w:author="Stephen Scherrer" w:date="2019-06-12T12:54:00Z">
        <w:r w:rsidR="009C2C17">
          <w:rPr>
            <w:rFonts w:ascii="Times New Roman" w:hAnsi="Times New Roman" w:cs="Times New Roman"/>
            <w:sz w:val="24"/>
            <w:szCs w:val="24"/>
          </w:rPr>
          <w:t>I</w:t>
        </w:r>
      </w:ins>
      <w:r w:rsidR="00F40956">
        <w:rPr>
          <w:rFonts w:ascii="Times New Roman" w:hAnsi="Times New Roman" w:cs="Times New Roman"/>
          <w:sz w:val="24"/>
          <w:szCs w:val="24"/>
        </w:rPr>
        <w:t xml:space="preserve">ntegrative parameters differed from estimates from an ongoing mark recapture study in the MHI which reported faster growth and smaller asymptotic lengths </w:t>
      </w:r>
      <w:r w:rsidR="00F40956">
        <w:rPr>
          <w:rFonts w:ascii="Times New Roman" w:hAnsi="Times New Roman" w:cs="Times New Roman"/>
          <w:sz w:val="24"/>
          <w:szCs w:val="24"/>
        </w:rPr>
        <w:fldChar w:fldCharType="begin" w:fldLock="1"/>
      </w:r>
      <w:r w:rsidR="00F40956">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40956">
        <w:rPr>
          <w:rFonts w:ascii="Times New Roman" w:hAnsi="Times New Roman" w:cs="Times New Roman"/>
          <w:sz w:val="24"/>
          <w:szCs w:val="24"/>
        </w:rPr>
        <w:fldChar w:fldCharType="separate"/>
      </w:r>
      <w:r w:rsidR="00F40956" w:rsidRPr="00D81383">
        <w:rPr>
          <w:rFonts w:ascii="Times New Roman" w:hAnsi="Times New Roman" w:cs="Times New Roman"/>
          <w:noProof/>
          <w:sz w:val="24"/>
          <w:szCs w:val="24"/>
        </w:rPr>
        <w:t>(O’Malley 2015)</w:t>
      </w:r>
      <w:r w:rsidR="00F40956">
        <w:rPr>
          <w:rFonts w:ascii="Times New Roman" w:hAnsi="Times New Roman" w:cs="Times New Roman"/>
          <w:sz w:val="24"/>
          <w:szCs w:val="24"/>
        </w:rPr>
        <w:fldChar w:fldCharType="end"/>
      </w:r>
      <w:r w:rsidR="00F40956">
        <w:rPr>
          <w:rFonts w:ascii="Times New Roman" w:hAnsi="Times New Roman" w:cs="Times New Roman"/>
          <w:sz w:val="24"/>
          <w:szCs w:val="24"/>
        </w:rPr>
        <w:t xml:space="preserve">. </w:t>
      </w:r>
      <w:commentRangeEnd w:id="145"/>
      <w:r w:rsidR="000D113E">
        <w:rPr>
          <w:rStyle w:val="CommentReference"/>
        </w:rPr>
        <w:commentReference w:id="145"/>
      </w:r>
      <w:commentRangeEnd w:id="146"/>
      <w:r w:rsidR="00256CD6">
        <w:rPr>
          <w:rStyle w:val="CommentReference"/>
        </w:rPr>
        <w:commentReference w:id="146"/>
      </w:r>
      <w:r w:rsidR="00F40956">
        <w:rPr>
          <w:rFonts w:ascii="Times New Roman" w:hAnsi="Times New Roman" w:cs="Times New Roman"/>
          <w:sz w:val="24"/>
          <w:szCs w:val="24"/>
        </w:rPr>
        <w:t>These differences could arise from real changes in growth</w:t>
      </w:r>
      <w:ins w:id="148" w:author="Stephen Scherrer" w:date="2019-06-12T12:20:00Z">
        <w:r w:rsidR="00256CD6">
          <w:rPr>
            <w:rFonts w:ascii="Times New Roman" w:hAnsi="Times New Roman" w:cs="Times New Roman"/>
            <w:sz w:val="24"/>
            <w:szCs w:val="24"/>
          </w:rPr>
          <w:t xml:space="preserve"> between the periods fish were collected</w:t>
        </w:r>
      </w:ins>
      <w:r w:rsidR="00F40956">
        <w:rPr>
          <w:rFonts w:ascii="Times New Roman" w:hAnsi="Times New Roman" w:cs="Times New Roman"/>
          <w:sz w:val="24"/>
          <w:szCs w:val="24"/>
        </w:rPr>
        <w:t xml:space="preserve">, </w:t>
      </w:r>
      <w:ins w:id="149" w:author="Stephen Scherrer" w:date="2019-06-12T12:55:00Z">
        <w:r w:rsidR="009C2C17">
          <w:rPr>
            <w:rFonts w:ascii="Times New Roman" w:hAnsi="Times New Roman" w:cs="Times New Roman"/>
            <w:sz w:val="24"/>
            <w:szCs w:val="24"/>
          </w:rPr>
          <w:t xml:space="preserve">methodological differences, </w:t>
        </w:r>
      </w:ins>
      <w:ins w:id="150" w:author="Stephen Scherrer" w:date="2019-06-12T13:55:00Z">
        <w:r w:rsidR="00AB0ED9">
          <w:rPr>
            <w:rFonts w:ascii="Times New Roman" w:hAnsi="Times New Roman" w:cs="Times New Roman"/>
            <w:sz w:val="24"/>
            <w:szCs w:val="24"/>
          </w:rPr>
          <w:t>as well as</w:t>
        </w:r>
      </w:ins>
      <w:ins w:id="151" w:author="Stephen Scherrer" w:date="2019-06-12T12:55:00Z">
        <w:r w:rsidR="009C2C17">
          <w:rPr>
            <w:rFonts w:ascii="Times New Roman" w:hAnsi="Times New Roman" w:cs="Times New Roman"/>
            <w:sz w:val="24"/>
            <w:szCs w:val="24"/>
          </w:rPr>
          <w:t xml:space="preserve"> that</w:t>
        </w:r>
      </w:ins>
      <w:r w:rsidR="00F40956">
        <w:rPr>
          <w:rFonts w:ascii="Times New Roman" w:hAnsi="Times New Roman" w:cs="Times New Roman"/>
          <w:sz w:val="24"/>
          <w:szCs w:val="24"/>
        </w:rPr>
        <w:t xml:space="preserve"> thus far, none of the fish recaptured during the ongoing study have been of the largest size classes (maximum size reported = 47.6 cm FL). </w:t>
      </w:r>
    </w:p>
    <w:p w14:paraId="6A6F8A5E" w14:textId="3E10E321" w:rsidR="00381EEC" w:rsidRDefault="00381EEC"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Compared to their broader distribution, </w:t>
      </w:r>
      <w:r>
        <w:rPr>
          <w:rFonts w:ascii="Times New Roman" w:hAnsi="Times New Roman" w:cs="Times New Roman"/>
          <w:i/>
          <w:sz w:val="24"/>
          <w:szCs w:val="24"/>
        </w:rPr>
        <w:t>P. filamentosus</w:t>
      </w:r>
      <w:r>
        <w:rPr>
          <w:rFonts w:ascii="Times New Roman" w:hAnsi="Times New Roman" w:cs="Times New Roman"/>
          <w:sz w:val="24"/>
          <w:szCs w:val="24"/>
        </w:rPr>
        <w:t xml:space="preserve"> from the Hawaiian archipelago were slower growing but obtained larger asymptotic lengths than those from the Mariana Archipelago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{"citationItems":[{"id":"ITEM-1","itemData":{"author":[{"dropping-particle":"V.","family":"Ralston","given":"Stephen","non-dropping-particle":"","parse-names":false,"suffix":""},{"dropping-particle":"","family":"Williams","given":"Happy A.","non-dropping-particle":"","parse-names":false,"suffix":""}],"id":"ITEM-1","issued":{"date-parts":[["1988"]]},"number-of-pages":"1-53","title":"Depth distributions, growth, and mortality of deep slope fishes from the Mariana archipelago","type":"report"},"uris":["http://www.mendeley.com/documents/?uuid=d75fdfc3-e72d-3da0-8397-173eb6f6ff5a"]}],"mendeley":{"formattedCitation":"(Ralston and Williams 1988)","plainTextFormattedCitation":"(Ralston and Williams 1988)","previouslyFormattedCitation":"(Ralston and Williams 1988)"},"properties":{"noteIndex":0},"schema":"https://github.com/citation-style-language/schema/raw/master/csl-citation.json"}</w:instrText>
      </w:r>
      <w:r>
        <w:rPr>
          <w:rFonts w:ascii="Times New Roman" w:hAnsi="Times New Roman" w:cs="Times New Roman"/>
          <w:sz w:val="24"/>
          <w:szCs w:val="24"/>
        </w:rPr>
        <w:fldChar w:fldCharType="separate"/>
      </w:r>
      <w:r w:rsidRPr="0071359A">
        <w:rPr>
          <w:rFonts w:ascii="Times New Roman" w:hAnsi="Times New Roman" w:cs="Times New Roman"/>
          <w:noProof/>
          <w:sz w:val="24"/>
          <w:szCs w:val="24"/>
        </w:rPr>
        <w:t>(Ralston and Williams 1988)</w:t>
      </w:r>
      <w:r>
        <w:rPr>
          <w:rFonts w:ascii="Times New Roman" w:hAnsi="Times New Roman" w:cs="Times New Roman"/>
          <w:sz w:val="24"/>
          <w:szCs w:val="24"/>
        </w:rPr>
        <w:fldChar w:fldCharType="end"/>
      </w:r>
      <w:r>
        <w:rPr>
          <w:rFonts w:ascii="Times New Roman" w:hAnsi="Times New Roman" w:cs="Times New Roman"/>
          <w:sz w:val="24"/>
          <w:szCs w:val="24"/>
        </w:rPr>
        <w:t xml:space="preserve"> and Papua New Guinea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2006)","manualFormatting":"(Fry et al. 2006, Andrews et al. 2012)","plainTextFormattedCitation":"(Fry et al. 2006)","previouslyFormattedCitation":"(Fry et al. 2006)"},"properties":{"noteIndex":0},"schema":"https://github.com/citation-style-language/schema/raw/master/csl-citation.json"}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(Fry et al. 2006</w:t>
      </w:r>
      <w:r>
        <w:rPr>
          <w:rFonts w:ascii="Times New Roman" w:hAnsi="Times New Roman" w:cs="Times New Roman"/>
          <w:noProof/>
          <w:sz w:val="24"/>
          <w:szCs w:val="24"/>
        </w:rPr>
        <w:t>, Andrews et al. 2012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and were faster growing but ultimately smaller in their asymptotic length when compared to estimates from the Seychelles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Seychelles","type":"article-journal","volume":"43"},"uris":["http://www.mendeley.com/documents/?uuid=101e2938-b930-4fcc-94a5-b9ac5b5c9a38"]},{"id":"ITEM-2","itemData":{"DOI":"10.1016/S0165-7836(97)00069-6","ISBN":"0165-7836","ISSN":"01657836","abstract":"Limited data are available on which to base management decisions for Pristipomoides filamentosus around the periphery of the Mahe Plateau, Seychelles. Analyses of length frequency data, which generate results of uncertain accuracy, particularly for long lived slow growing species, were employed to derive biological parameters for management simulations based on yield per recruit analyses. These parameters were used to derive management targets for the fishery, and to assess its current state. The sensitivity of these outputs to uncertainty in the estimated parameters and unknowns such as the stock recruitment relationship was determined. The practicality and effect of effort and length controls were investigated. Effort targets that are slightly more conservative than (maximum sustainable yield) MSY can provide security against uncertainty at a relatively low cost. However, assessment of the current fishing mortality is far more sensitive to inaccuracies in parameter estimation, and should be supported by other methods where possible. It is concluded that current length at capture is appropriate but should not be allowed to decrease greatly. There appears to he excess capacity in the fishery, but it is recommended that any effort increases be implemented slowly and with due caution. If substantial increases are desirable, additional research should focus on alternative methods for estimating fishing mortality.","author":[{"dropping-particle":"","family":"Mees","given":"C. C.","non-dropping-particle":"","parse-names":false,"suffix":""},{"dropping-particle":"","family":"Rousseau","given":"J. A.","non-dropping-particle":"","parse-names":false,"suffix":""}],"container-title":"Fisheries Research","id":"ITEM-2","issue":"1-3","issued":{"date-parts":[["1997"]]},"page":"73-87","title":"The potential yield of the lutjanid fish Pristipomoides filamentosus from the Mahe Plateau, Seychelles: Managing with uncertainty","type":"article-journal","volume":"33"},"uris":["http://www.mendeley.com/documents/?uuid=32fb6bdd-68a7-46f6-87bb-aafb2ba22788"]},{"id":"ITEM-3","itemData":{"ISBN":"0090-0656","ISSN":"00900656","abstract":"The lutjanids Pristipomoides filamentosus and Aprion virescens and the lethrinid Lethrinus mahsena are commercially important demersal bank and deep slope reef fish from the central Indian Ocean. To obtain von Bertalanffy growth parameter estimates for management purposes, length-based methods are commonly applied by the fisheries institutions of the region. Because the relatively long-lived, slow-growing nature of these species results in a lack of distinct modal progression in length-frequency data, such estimates are unreliable. In an attempt to obtain more reliable growth estimates, the feasibility of age-based methods (where age is determined from annual increments in otoliths) was investigated. Successful validation of annual or daily increments has been reported in two of these species (P. filamentosus and A. virescens), but not for the target areas of our study: the banks of the Seychelles and Mauritius. A range of methods was used in an attempt to ensure that the otoliths fulfilled the criteria for use in aging. Two methods are described in this paper: back-calculation and a combination of marginal increment and edge analysis. The results of validation are presented, along with a description of the problems encountered. Marginal increment and edge analysis both indicated that the increments present in the otoliths of L. mahsena are annuli. For A. virescens, no pattern was present in the marginal increment analysis of older individuals. However, edge analysis offered evidence that the increments present in the otoliths were annuli. The combined marginal increment and edge analysis proved inconclusive for P. filamentosus; therefore the increments present in the otoliths of this species could not be validated. Conclusions are drawn regarding the justification of assuming periodicity of increments on the basis of validation achieved in other locations.","author":[{"dropping-particle":"","family":"Pilling","given":"Graham M.","non-dropping-particle":"","parse-names":false,"suffix":""}],"container-title":"Fishery Bulletin","id":"ITEM-3","issue":"3","issued":{"date-parts":[["2000"]]},"page":"600-611","title":"Validation of annual growth increments in the otoliths of the lethrinid Lethrinus mahsena and the lutjanid Aprion virescens from sites in the tropical Indian Ocean, with notes on the nature of growth increments in Pristipomoides filamentosus","type":"article-journal","volume":"98"},"uris":["http://www.mendeley.com/documents/?uuid=00a62e3f-3eb6-4d04-8348-b61063114fb6"]},{"id":"ITEM-4","itemData":{"author":[{"dropping-particle":"","family":"Hardman-Mountford","given":"N. J.","non-dropping-particle":"","parse-names":false,"suffix":""},{"dropping-particle":"","family":"Polunin","given":"N. V. C.","non-dropping-particle":"","parse-names":false,"suffix":""},{"dropping-particle":"","family":"Boulle","given":"D.","non-dropping-particle":"","parse-names":false,"suffix":""}],"container-title":"Naga, The ICLARM Quarterly","id":"ITEM-4","issue":"2","issued":{"date-parts":[["1997"]]},"page":"27-31","title":"Can the age of the tropical species be determined by otolith measurement?: a study using Pristipomoides filamentosus (Pisces: Lutjanidae) from the Mahe Plateau, Seychelles","type":"article-journal","volume":"20"},"uris":["http://www.mendeley.com/documents/?uuid=51b96352-f371-49e5-b205-da6e92f0cb7a"]}],"mendeley":{"formattedCitation":"(Mees 1993, Hardman-Mountford et al. 1997, Mees and Rousseau 1997, Pilling 2000)","plainTextFormattedCitation":"(Mees 1993, Hardman-Mountford et al. 1997, Mees and Rousseau 1997, Pilling 2000)","previouslyFormattedCitation":"(Mees 1993, Hardman-Mountford et al. 1997, Mees and Rousseau 1997, Pilling 2000)"},"properties":{"noteIndex":0},"schema":"https://github.com/citation-style-language/schema/raw/master/csl-citation.json"}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(Mees 1993, Hardman-Mountford et al. 1997, Mees and Rousseau 1997, Pilling 2000)</w:t>
      </w:r>
      <w:r>
        <w:rPr>
          <w:rFonts w:ascii="Times New Roman" w:hAnsi="Times New Roman" w:cs="Times New Roman"/>
          <w:sz w:val="24"/>
          <w:szCs w:val="24"/>
        </w:rPr>
        <w:fldChar w:fldCharType="end"/>
      </w:r>
      <w:r>
        <w:rPr>
          <w:rFonts w:ascii="Times New Roman" w:hAnsi="Times New Roman" w:cs="Times New Roman"/>
          <w:sz w:val="24"/>
          <w:szCs w:val="24"/>
        </w:rPr>
        <w:t>.</w:t>
      </w:r>
    </w:p>
    <w:p w14:paraId="0E105B8D" w14:textId="13384A09" w:rsidR="00813F68" w:rsidRDefault="00813F68" w:rsidP="00381EEC">
      <w:pPr>
        <w:spacing w:line="480" w:lineRule="auto"/>
        <w:ind w:firstLine="720"/>
        <w:rPr>
          <w:rFonts w:ascii="Times New Roman" w:hAnsi="Times New Roman" w:cs="Times New Roman"/>
          <w:sz w:val="24"/>
          <w:szCs w:val="24"/>
        </w:rPr>
      </w:pPr>
      <w:commentRangeStart w:id="152"/>
      <w:r>
        <w:rPr>
          <w:rFonts w:ascii="Times New Roman" w:hAnsi="Times New Roman" w:cs="Times New Roman"/>
          <w:sz w:val="24"/>
          <w:szCs w:val="24"/>
        </w:rPr>
        <w:t>Comparing growth parameter estimates fit exclusively with OTP data indicate that Bayesian and maximum likelihood fitting methods performed similarly.</w:t>
      </w:r>
      <w:commentRangeEnd w:id="152"/>
      <w:r w:rsidR="007D36C9">
        <w:rPr>
          <w:rStyle w:val="CommentReference"/>
        </w:rPr>
        <w:commentReference w:id="152"/>
      </w:r>
      <w:r>
        <w:rPr>
          <w:rFonts w:ascii="Times New Roman" w:hAnsi="Times New Roman" w:cs="Times New Roman"/>
          <w:sz w:val="24"/>
          <w:szCs w:val="24"/>
        </w:rPr>
        <w:t xml:space="preserve"> </w:t>
      </w:r>
      <w:r>
        <w:rPr>
          <w:rFonts w:ascii="Times New Roman" w:hAnsi="Times New Roman" w:cs="Times New Roman"/>
          <w:noProof/>
          <w:sz w:val="24"/>
          <w:szCs w:val="24"/>
        </w:rPr>
        <w:t>The treatement of individual variability in parameters estimate</w:t>
      </w:r>
      <w:r w:rsidR="00F40956">
        <w:rPr>
          <w:rFonts w:ascii="Times New Roman" w:hAnsi="Times New Roman" w:cs="Times New Roman"/>
          <w:noProof/>
          <w:sz w:val="24"/>
          <w:szCs w:val="24"/>
        </w:rPr>
        <w:t>d</w:t>
      </w:r>
      <w:r>
        <w:rPr>
          <w:rFonts w:ascii="Times New Roman" w:hAnsi="Times New Roman" w:cs="Times New Roman"/>
          <w:noProof/>
          <w:sz w:val="24"/>
          <w:szCs w:val="24"/>
        </w:rPr>
        <w:t xml:space="preserve"> </w:t>
      </w:r>
      <w:r w:rsidR="00F40956">
        <w:rPr>
          <w:rFonts w:ascii="Times New Roman" w:hAnsi="Times New Roman" w:cs="Times New Roman"/>
          <w:noProof/>
          <w:sz w:val="24"/>
          <w:szCs w:val="24"/>
        </w:rPr>
        <w:t>in</w:t>
      </w:r>
      <w:r>
        <w:rPr>
          <w:rFonts w:ascii="Times New Roman" w:hAnsi="Times New Roman" w:cs="Times New Roman"/>
          <w:noProof/>
          <w:sz w:val="24"/>
          <w:szCs w:val="24"/>
        </w:rPr>
        <w:t xml:space="preserve"> Model 2 were identical to those used to fit Model 5</w:t>
      </w:r>
      <w:r w:rsidR="00F40956">
        <w:rPr>
          <w:rFonts w:ascii="Times New Roman" w:hAnsi="Times New Roman" w:cs="Times New Roman"/>
          <w:noProof/>
          <w:sz w:val="24"/>
          <w:szCs w:val="24"/>
        </w:rPr>
        <w:t xml:space="preserve"> </w:t>
      </w:r>
      <w:r w:rsidR="00F40956">
        <w:rPr>
          <w:rFonts w:ascii="Times New Roman" w:hAnsi="Times New Roman" w:cs="Times New Roman"/>
          <w:sz w:val="24"/>
          <w:szCs w:val="24"/>
        </w:rPr>
        <w:t>(OTP data only)</w:t>
      </w:r>
      <w:r>
        <w:rPr>
          <w:rFonts w:ascii="Times New Roman" w:hAnsi="Times New Roman" w:cs="Times New Roman"/>
          <w:noProof/>
          <w:sz w:val="24"/>
          <w:szCs w:val="24"/>
        </w:rPr>
        <w:t xml:space="preserve">. </w:t>
      </w:r>
      <w:r>
        <w:rPr>
          <w:rFonts w:ascii="Times New Roman" w:hAnsi="Times New Roman" w:cs="Times New Roman"/>
          <w:sz w:val="24"/>
          <w:szCs w:val="24"/>
        </w:rPr>
        <w:t>P</w:t>
      </w:r>
      <w:r w:rsidRPr="00046C8F">
        <w:rPr>
          <w:rFonts w:ascii="Times New Roman" w:hAnsi="Times New Roman" w:cs="Times New Roman"/>
          <w:sz w:val="24"/>
          <w:szCs w:val="24"/>
        </w:rPr>
        <w:t xml:space="preserve">arameters estimated by </w:t>
      </w:r>
      <w:r>
        <w:rPr>
          <w:rFonts w:ascii="Times New Roman" w:hAnsi="Times New Roman" w:cs="Times New Roman"/>
          <w:sz w:val="24"/>
          <w:szCs w:val="24"/>
        </w:rPr>
        <w:t>M</w:t>
      </w:r>
      <w:r w:rsidRPr="00046C8F">
        <w:rPr>
          <w:rFonts w:ascii="Times New Roman" w:hAnsi="Times New Roman" w:cs="Times New Roman"/>
          <w:sz w:val="24"/>
          <w:szCs w:val="24"/>
        </w:rPr>
        <w:t xml:space="preserve">odels 1 and 2 were contained within the 95% confidence intervals of Model </w:t>
      </w:r>
      <w:r w:rsidR="00F40956">
        <w:rPr>
          <w:rFonts w:ascii="Times New Roman" w:hAnsi="Times New Roman" w:cs="Times New Roman"/>
          <w:sz w:val="24"/>
          <w:szCs w:val="24"/>
        </w:rPr>
        <w:t>5</w:t>
      </w:r>
      <w:r w:rsidRPr="00046C8F">
        <w:rPr>
          <w:rFonts w:ascii="Times New Roman" w:hAnsi="Times New Roman" w:cs="Times New Roman"/>
          <w:sz w:val="24"/>
          <w:szCs w:val="24"/>
        </w:rPr>
        <w:t xml:space="preserve">. </w:t>
      </w:r>
      <w:r>
        <w:rPr>
          <w:rFonts w:ascii="Times New Roman" w:hAnsi="Times New Roman" w:cs="Times New Roman"/>
          <w:sz w:val="24"/>
          <w:szCs w:val="24"/>
        </w:rPr>
        <w:t>Integrative M</w:t>
      </w:r>
      <w:r w:rsidRPr="00046C8F">
        <w:rPr>
          <w:rFonts w:ascii="Times New Roman" w:hAnsi="Times New Roman" w:cs="Times New Roman"/>
          <w:sz w:val="24"/>
          <w:szCs w:val="24"/>
        </w:rPr>
        <w:t xml:space="preserve">odels </w:t>
      </w:r>
      <w:r>
        <w:rPr>
          <w:rFonts w:ascii="Times New Roman" w:hAnsi="Times New Roman" w:cs="Times New Roman"/>
          <w:sz w:val="24"/>
          <w:szCs w:val="24"/>
        </w:rPr>
        <w:t>6-11</w:t>
      </w:r>
      <w:r w:rsidRPr="00046C8F">
        <w:rPr>
          <w:rFonts w:ascii="Times New Roman" w:hAnsi="Times New Roman" w:cs="Times New Roman"/>
          <w:sz w:val="24"/>
          <w:szCs w:val="24"/>
        </w:rPr>
        <w:t xml:space="preserve"> were evaluated under </w:t>
      </w:r>
      <w:r>
        <w:rPr>
          <w:rFonts w:ascii="Times New Roman" w:hAnsi="Times New Roman" w:cs="Times New Roman"/>
          <w:sz w:val="24"/>
          <w:szCs w:val="24"/>
        </w:rPr>
        <w:t>the same</w:t>
      </w:r>
      <w:r w:rsidRPr="00046C8F">
        <w:rPr>
          <w:rFonts w:ascii="Times New Roman" w:hAnsi="Times New Roman" w:cs="Times New Roman"/>
          <w:sz w:val="24"/>
          <w:szCs w:val="24"/>
        </w:rPr>
        <w:t xml:space="preserve"> assumptio</w:t>
      </w:r>
      <w:r>
        <w:rPr>
          <w:rFonts w:ascii="Times New Roman" w:hAnsi="Times New Roman" w:cs="Times New Roman"/>
          <w:sz w:val="24"/>
          <w:szCs w:val="24"/>
        </w:rPr>
        <w:t xml:space="preserve">ns of parameter variability as </w:t>
      </w:r>
      <w:r w:rsidR="00F40956">
        <w:rPr>
          <w:rFonts w:ascii="Times New Roman" w:hAnsi="Times New Roman" w:cs="Times New Roman"/>
          <w:sz w:val="24"/>
          <w:szCs w:val="24"/>
        </w:rPr>
        <w:t>m</w:t>
      </w:r>
      <w:r>
        <w:rPr>
          <w:rFonts w:ascii="Times New Roman" w:hAnsi="Times New Roman" w:cs="Times New Roman"/>
          <w:sz w:val="24"/>
          <w:szCs w:val="24"/>
        </w:rPr>
        <w:t>odel</w:t>
      </w:r>
      <w:r w:rsidR="00F40956">
        <w:rPr>
          <w:rFonts w:ascii="Times New Roman" w:hAnsi="Times New Roman" w:cs="Times New Roman"/>
          <w:sz w:val="24"/>
          <w:szCs w:val="24"/>
        </w:rPr>
        <w:t>s</w:t>
      </w:r>
      <w:r>
        <w:rPr>
          <w:rFonts w:ascii="Times New Roman" w:hAnsi="Times New Roman" w:cs="Times New Roman"/>
          <w:sz w:val="24"/>
          <w:szCs w:val="24"/>
        </w:rPr>
        <w:t xml:space="preserve"> 2 and 5.</w:t>
      </w:r>
    </w:p>
    <w:p w14:paraId="6597191E" w14:textId="34A5F7C3" w:rsidR="007E55F8" w:rsidRDefault="00CF6A04" w:rsidP="004153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Bayesian models, Model </w:t>
      </w:r>
      <w:ins w:id="153" w:author="Stephen Scherrer" w:date="2019-06-14T10:14:00Z">
        <w:r w:rsidR="0040723E">
          <w:rPr>
            <w:rFonts w:ascii="Times New Roman" w:hAnsi="Times New Roman" w:cs="Times New Roman"/>
            <w:sz w:val="24"/>
            <w:szCs w:val="24"/>
          </w:rPr>
          <w:t>2</w:t>
        </w:r>
      </w:ins>
      <w:del w:id="154" w:author="Stephen Scherrer" w:date="2019-06-14T10:14:00Z">
        <w:r w:rsidDel="0040723E">
          <w:rPr>
            <w:rFonts w:ascii="Times New Roman" w:hAnsi="Times New Roman" w:cs="Times New Roman"/>
            <w:sz w:val="24"/>
            <w:szCs w:val="24"/>
          </w:rPr>
          <w:delText>1</w:delText>
        </w:r>
      </w:del>
      <w:r>
        <w:rPr>
          <w:rFonts w:ascii="Times New Roman" w:hAnsi="Times New Roman" w:cs="Times New Roman"/>
          <w:sz w:val="24"/>
          <w:szCs w:val="24"/>
        </w:rPr>
        <w:t xml:space="preserve"> </w:t>
      </w:r>
      <w:r w:rsidR="00F40956">
        <w:rPr>
          <w:rFonts w:ascii="Times New Roman" w:hAnsi="Times New Roman" w:cs="Times New Roman"/>
          <w:sz w:val="24"/>
          <w:szCs w:val="24"/>
        </w:rPr>
        <w:t>was</w:t>
      </w:r>
      <w:commentRangeStart w:id="155"/>
      <w:r>
        <w:rPr>
          <w:rFonts w:ascii="Times New Roman" w:hAnsi="Times New Roman" w:cs="Times New Roman"/>
          <w:sz w:val="24"/>
          <w:szCs w:val="24"/>
        </w:rPr>
        <w:t xml:space="preserve"> the </w:t>
      </w:r>
      <w:del w:id="156" w:author="Stephen Scherrer" w:date="2019-06-14T10:15:00Z">
        <w:r w:rsidDel="00AB6B1D">
          <w:rPr>
            <w:rFonts w:ascii="Times New Roman" w:hAnsi="Times New Roman" w:cs="Times New Roman"/>
            <w:sz w:val="24"/>
            <w:szCs w:val="24"/>
          </w:rPr>
          <w:delText xml:space="preserve">presumed </w:delText>
        </w:r>
      </w:del>
      <w:ins w:id="157" w:author="Stephen Scherrer" w:date="2019-06-14T10:15:00Z">
        <w:r w:rsidR="00AB6B1D">
          <w:rPr>
            <w:rFonts w:ascii="Times New Roman" w:hAnsi="Times New Roman" w:cs="Times New Roman"/>
            <w:sz w:val="24"/>
            <w:szCs w:val="24"/>
          </w:rPr>
          <w:t>most parsimonious</w:t>
        </w:r>
      </w:ins>
      <w:del w:id="158" w:author="Stephen Scherrer" w:date="2019-06-14T10:15:00Z">
        <w:r w:rsidDel="00AB6B1D">
          <w:rPr>
            <w:rFonts w:ascii="Times New Roman" w:hAnsi="Times New Roman" w:cs="Times New Roman"/>
            <w:sz w:val="24"/>
            <w:szCs w:val="24"/>
          </w:rPr>
          <w:delText>best</w:delText>
        </w:r>
      </w:del>
      <w:r w:rsidR="00D558AB">
        <w:rPr>
          <w:rFonts w:ascii="Times New Roman" w:hAnsi="Times New Roman" w:cs="Times New Roman"/>
          <w:sz w:val="24"/>
          <w:szCs w:val="24"/>
        </w:rPr>
        <w:t xml:space="preserve">. </w:t>
      </w:r>
      <w:commentRangeEnd w:id="155"/>
      <w:r w:rsidR="0097466E">
        <w:rPr>
          <w:rStyle w:val="CommentReference"/>
        </w:rPr>
        <w:commentReference w:id="155"/>
      </w:r>
      <w:r w:rsidR="00D558AB">
        <w:rPr>
          <w:rFonts w:ascii="Times New Roman" w:hAnsi="Times New Roman" w:cs="Times New Roman"/>
          <w:sz w:val="24"/>
          <w:szCs w:val="24"/>
        </w:rPr>
        <w:t>This model allowed</w:t>
      </w:r>
      <w:r>
        <w:rPr>
          <w:rFonts w:ascii="Times New Roman" w:hAnsi="Times New Roman" w:cs="Times New Roman"/>
          <w:sz w:val="24"/>
          <w:szCs w:val="24"/>
        </w:rPr>
        <w:t xml:space="preserve"> </w:t>
      </w:r>
      <w:del w:id="159" w:author="Stephen Scherrer" w:date="2019-06-14T10:15:00Z">
        <w:r w:rsidDel="00AB6B1D">
          <w:rPr>
            <w:rFonts w:ascii="Times New Roman" w:hAnsi="Times New Roman" w:cs="Times New Roman"/>
            <w:sz w:val="24"/>
            <w:szCs w:val="24"/>
          </w:rPr>
          <w:delText xml:space="preserve">both </w:delText>
        </w:r>
        <m:oMath>
          <m:r>
            <w:rPr>
              <w:rFonts w:ascii="Cambria Math" w:hAnsi="Cambria Math" w:cs="Times New Roman"/>
              <w:sz w:val="24"/>
              <w:szCs w:val="24"/>
            </w:rPr>
            <m:t>K</m:t>
          </m:r>
        </m:oMath>
        <w:r w:rsidRPr="00046C8F" w:rsidDel="00AB6B1D">
          <w:rPr>
            <w:rFonts w:ascii="Times New Roman" w:hAnsi="Times New Roman" w:cs="Times New Roman"/>
            <w:noProof/>
            <w:sz w:val="24"/>
            <w:szCs w:val="24"/>
          </w:rPr>
          <w:delText xml:space="preserve"> and </w:delText>
        </w:r>
      </w:del>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to vary for each </w:t>
      </w:r>
      <w:r w:rsidR="00D558AB">
        <w:rPr>
          <w:rFonts w:ascii="Times New Roman" w:hAnsi="Times New Roman" w:cs="Times New Roman"/>
          <w:noProof/>
          <w:sz w:val="24"/>
          <w:szCs w:val="24"/>
        </w:rPr>
        <w:t>fish</w:t>
      </w:r>
      <w:ins w:id="160" w:author="Stephen Scherrer" w:date="2019-06-14T10:15:00Z">
        <w:r w:rsidR="00AB6B1D">
          <w:rPr>
            <w:rFonts w:ascii="Times New Roman" w:hAnsi="Times New Roman" w:cs="Times New Roman"/>
            <w:noProof/>
            <w:sz w:val="24"/>
            <w:szCs w:val="24"/>
          </w:rPr>
          <w:t xml:space="preserve"> while K was treated as fixed</w:t>
        </w:r>
      </w:ins>
      <w:r>
        <w:rPr>
          <w:rFonts w:ascii="Times New Roman" w:hAnsi="Times New Roman" w:cs="Times New Roman"/>
          <w:noProof/>
          <w:sz w:val="24"/>
          <w:szCs w:val="24"/>
        </w:rPr>
        <w:t xml:space="preserve">. </w:t>
      </w:r>
      <w:ins w:id="161" w:author="Stephen Scherrer" w:date="2019-06-14T10:15:00Z">
        <w:r w:rsidR="00AB6B1D">
          <w:rPr>
            <w:rFonts w:ascii="Times New Roman" w:hAnsi="Times New Roman" w:cs="Times New Roman"/>
            <w:noProof/>
            <w:sz w:val="24"/>
            <w:szCs w:val="24"/>
          </w:rPr>
          <w:t xml:space="preserve">Model 1 performed the second best with a DIC </w:t>
        </w:r>
      </w:ins>
      <w:ins w:id="162" w:author="Stephen Scherrer" w:date="2019-06-14T10:18:00Z">
        <w:r w:rsidR="00AB6B1D">
          <w:rPr>
            <w:rFonts w:ascii="Times New Roman" w:hAnsi="Times New Roman" w:cs="Times New Roman"/>
            <w:noProof/>
            <w:sz w:val="24"/>
            <w:szCs w:val="24"/>
          </w:rPr>
          <w:t>2% higher than Model 1.</w:t>
        </w:r>
      </w:ins>
      <w:ins w:id="163" w:author="Stephen Scherrer" w:date="2019-06-14T10:16:00Z">
        <w:r w:rsidR="00AB6B1D">
          <w:rPr>
            <w:rFonts w:ascii="Times New Roman" w:hAnsi="Times New Roman" w:cs="Times New Roman"/>
            <w:noProof/>
            <w:sz w:val="24"/>
            <w:szCs w:val="24"/>
          </w:rPr>
          <w:t xml:space="preserve"> </w:t>
        </w:r>
      </w:ins>
      <w:r w:rsidRPr="00046C8F">
        <w:rPr>
          <w:rFonts w:ascii="Times New Roman" w:hAnsi="Times New Roman" w:cs="Times New Roman"/>
          <w:noProof/>
          <w:sz w:val="24"/>
          <w:szCs w:val="24"/>
        </w:rPr>
        <w:t xml:space="preserve">Models </w:t>
      </w:r>
      <w:ins w:id="164" w:author="Stephen Scherrer" w:date="2019-06-14T10:16:00Z">
        <w:r w:rsidR="00AB6B1D">
          <w:rPr>
            <w:rFonts w:ascii="Times New Roman" w:hAnsi="Times New Roman" w:cs="Times New Roman"/>
            <w:noProof/>
            <w:sz w:val="24"/>
            <w:szCs w:val="24"/>
          </w:rPr>
          <w:t>3</w:t>
        </w:r>
      </w:ins>
      <w:del w:id="165" w:author="Stephen Scherrer" w:date="2019-06-14T10:16:00Z">
        <w:r w:rsidRPr="00046C8F" w:rsidDel="00AB6B1D">
          <w:rPr>
            <w:rFonts w:ascii="Times New Roman" w:hAnsi="Times New Roman" w:cs="Times New Roman"/>
            <w:noProof/>
            <w:sz w:val="24"/>
            <w:szCs w:val="24"/>
          </w:rPr>
          <w:delText>2</w:delText>
        </w:r>
      </w:del>
      <w:ins w:id="166" w:author="Stephen Scherrer" w:date="2019-06-14T10:16:00Z">
        <w:r w:rsidR="00AB6B1D">
          <w:rPr>
            <w:rFonts w:ascii="Times New Roman" w:hAnsi="Times New Roman" w:cs="Times New Roman"/>
            <w:noProof/>
            <w:sz w:val="24"/>
            <w:szCs w:val="24"/>
          </w:rPr>
          <w:t xml:space="preserve"> and </w:t>
        </w:r>
      </w:ins>
      <w:del w:id="167" w:author="Stephen Scherrer" w:date="2019-06-14T10:16:00Z">
        <w:r w:rsidRPr="00046C8F" w:rsidDel="00AB6B1D">
          <w:rPr>
            <w:rFonts w:ascii="Times New Roman" w:hAnsi="Times New Roman" w:cs="Times New Roman"/>
            <w:noProof/>
            <w:sz w:val="24"/>
            <w:szCs w:val="24"/>
          </w:rPr>
          <w:delText>-</w:delText>
        </w:r>
      </w:del>
      <w:r w:rsidRPr="00046C8F">
        <w:rPr>
          <w:rFonts w:ascii="Times New Roman" w:hAnsi="Times New Roman" w:cs="Times New Roman"/>
          <w:noProof/>
          <w:sz w:val="24"/>
          <w:szCs w:val="24"/>
        </w:rPr>
        <w:t xml:space="preserve">4 </w:t>
      </w:r>
      <w:ins w:id="168" w:author="Stephen Scherrer" w:date="2019-06-14T10:16:00Z">
        <w:r w:rsidR="00AB6B1D">
          <w:rPr>
            <w:rFonts w:ascii="Times New Roman" w:hAnsi="Times New Roman" w:cs="Times New Roman"/>
            <w:noProof/>
            <w:sz w:val="24"/>
            <w:szCs w:val="24"/>
          </w:rPr>
          <w:t xml:space="preserve">had </w:t>
        </w:r>
      </w:ins>
      <w:ins w:id="169" w:author="Stephen Scherrer" w:date="2019-06-14T10:17:00Z">
        <w:r w:rsidR="00AB6B1D">
          <w:rPr>
            <w:rFonts w:ascii="Times New Roman" w:hAnsi="Times New Roman" w:cs="Times New Roman"/>
            <w:noProof/>
            <w:sz w:val="24"/>
            <w:szCs w:val="24"/>
          </w:rPr>
          <w:t xml:space="preserve">DICs </w:t>
        </w:r>
      </w:ins>
      <w:r w:rsidRPr="00046C8F">
        <w:rPr>
          <w:rFonts w:ascii="Times New Roman" w:hAnsi="Times New Roman" w:cs="Times New Roman"/>
          <w:noProof/>
          <w:sz w:val="24"/>
          <w:szCs w:val="24"/>
        </w:rPr>
        <w:t>suggest</w:t>
      </w:r>
      <w:r>
        <w:rPr>
          <w:rFonts w:ascii="Times New Roman" w:hAnsi="Times New Roman" w:cs="Times New Roman"/>
          <w:noProof/>
          <w:sz w:val="24"/>
          <w:szCs w:val="24"/>
        </w:rPr>
        <w:t>ed</w:t>
      </w:r>
      <w:r w:rsidRPr="00046C8F">
        <w:rPr>
          <w:rFonts w:ascii="Times New Roman" w:hAnsi="Times New Roman" w:cs="Times New Roman"/>
          <w:noProof/>
          <w:sz w:val="24"/>
          <w:szCs w:val="24"/>
        </w:rPr>
        <w:t xml:space="preserve"> that individual variability in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wa</w:t>
      </w:r>
      <w:r w:rsidRPr="00046C8F">
        <w:rPr>
          <w:rFonts w:ascii="Times New Roman" w:hAnsi="Times New Roman" w:cs="Times New Roman"/>
          <w:noProof/>
          <w:sz w:val="24"/>
          <w:szCs w:val="24"/>
        </w:rPr>
        <w:t xml:space="preserve">s important, 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standard deviation from the base case of Model 1 to the constrained individual variability in Model 3 and Model 4 (</w:t>
      </w:r>
      <w:r>
        <w:rPr>
          <w:rFonts w:ascii="Times New Roman" w:hAnsi="Times New Roman" w:cs="Times New Roman"/>
          <w:noProof/>
          <w:sz w:val="24"/>
          <w:szCs w:val="24"/>
        </w:rPr>
        <w:t>Figure 3</w:t>
      </w:r>
      <w:r w:rsidRPr="00046C8F">
        <w:rPr>
          <w:rFonts w:ascii="Times New Roman" w:hAnsi="Times New Roman" w:cs="Times New Roman"/>
          <w:noProof/>
          <w:sz w:val="24"/>
          <w:szCs w:val="24"/>
        </w:rPr>
        <w:t xml:space="preserve">). </w:t>
      </w:r>
      <w:commentRangeStart w:id="170"/>
      <w:r w:rsidRPr="00046C8F">
        <w:rPr>
          <w:rFonts w:ascii="Times New Roman" w:hAnsi="Times New Roman" w:cs="Times New Roman"/>
          <w:noProof/>
          <w:sz w:val="24"/>
          <w:szCs w:val="24"/>
        </w:rPr>
        <w:t xml:space="preserve">Based upon parameter estimates and patterns of standard deviation, it is likely that Model 3 and Model 4 </w:t>
      </w:r>
      <w:r>
        <w:rPr>
          <w:rFonts w:ascii="Times New Roman" w:hAnsi="Times New Roman" w:cs="Times New Roman"/>
          <w:noProof/>
          <w:sz w:val="24"/>
          <w:szCs w:val="24"/>
        </w:rPr>
        <w:t>we</w:t>
      </w:r>
      <w:r w:rsidRPr="00046C8F">
        <w:rPr>
          <w:rFonts w:ascii="Times New Roman" w:hAnsi="Times New Roman" w:cs="Times New Roman"/>
          <w:noProof/>
          <w:sz w:val="24"/>
          <w:szCs w:val="24"/>
        </w:rPr>
        <w:t>re not credible</w:t>
      </w:r>
      <w:commentRangeEnd w:id="170"/>
      <w:r w:rsidR="0097466E">
        <w:rPr>
          <w:rStyle w:val="CommentReference"/>
        </w:rPr>
        <w:commentReference w:id="170"/>
      </w:r>
      <w:r w:rsidRPr="00046C8F">
        <w:rPr>
          <w:rFonts w:ascii="Times New Roman" w:hAnsi="Times New Roman" w:cs="Times New Roman"/>
          <w:noProof/>
          <w:sz w:val="24"/>
          <w:szCs w:val="24"/>
        </w:rPr>
        <w:t xml:space="preserve">. </w:t>
      </w:r>
      <w:r w:rsidR="00D558AB">
        <w:rPr>
          <w:rFonts w:ascii="Times New Roman" w:hAnsi="Times New Roman" w:cs="Times New Roman"/>
          <w:noProof/>
          <w:sz w:val="24"/>
          <w:szCs w:val="24"/>
        </w:rPr>
        <w:t xml:space="preserve">Similar performance between Model 1 and Model 2 </w:t>
      </w:r>
      <w:r w:rsidR="00D558AB" w:rsidRPr="00046C8F">
        <w:rPr>
          <w:rFonts w:ascii="Times New Roman" w:hAnsi="Times New Roman" w:cs="Times New Roman"/>
          <w:noProof/>
          <w:sz w:val="24"/>
          <w:szCs w:val="24"/>
        </w:rPr>
        <w:t>suggest</w:t>
      </w:r>
      <w:r w:rsidR="00D558AB">
        <w:rPr>
          <w:rFonts w:ascii="Times New Roman" w:hAnsi="Times New Roman" w:cs="Times New Roman"/>
          <w:noProof/>
          <w:sz w:val="24"/>
          <w:szCs w:val="24"/>
        </w:rPr>
        <w:t>ed</w:t>
      </w:r>
      <w:r w:rsidR="00D558AB" w:rsidRPr="00046C8F">
        <w:rPr>
          <w:rFonts w:ascii="Times New Roman" w:hAnsi="Times New Roman" w:cs="Times New Roman"/>
          <w:noProof/>
          <w:sz w:val="24"/>
          <w:szCs w:val="24"/>
        </w:rPr>
        <w:t xml:space="preserve"> that the primary source of individual variability </w:t>
      </w:r>
      <w:r w:rsidR="00D558AB">
        <w:rPr>
          <w:rFonts w:ascii="Times New Roman" w:hAnsi="Times New Roman" w:cs="Times New Roman"/>
          <w:noProof/>
          <w:sz w:val="24"/>
          <w:szCs w:val="24"/>
        </w:rPr>
        <w:t>wa</w:t>
      </w:r>
      <w:r w:rsidR="00D558AB" w:rsidRPr="00046C8F">
        <w:rPr>
          <w:rFonts w:ascii="Times New Roman" w:hAnsi="Times New Roman" w:cs="Times New Roman"/>
          <w:noProof/>
          <w:sz w:val="24"/>
          <w:szCs w:val="24"/>
        </w:rPr>
        <w:t xml:space="preserve">s due to variability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D558AB" w:rsidRPr="00046C8F">
        <w:rPr>
          <w:rFonts w:ascii="Times New Roman" w:hAnsi="Times New Roman" w:cs="Times New Roman"/>
          <w:noProof/>
          <w:sz w:val="24"/>
          <w:szCs w:val="24"/>
          <w:vertAlign w:val="subscript"/>
        </w:rPr>
        <w:t xml:space="preserve"> </w:t>
      </w:r>
      <w:r w:rsidR="00D558AB" w:rsidRPr="00046C8F">
        <w:rPr>
          <w:rFonts w:ascii="Times New Roman" w:hAnsi="Times New Roman" w:cs="Times New Roman"/>
          <w:noProof/>
          <w:sz w:val="24"/>
          <w:szCs w:val="24"/>
        </w:rPr>
        <w:t xml:space="preserve">parameter. </w:t>
      </w:r>
      <w:r w:rsidR="00D558AB">
        <w:rPr>
          <w:rFonts w:ascii="Times New Roman" w:hAnsi="Times New Roman" w:cs="Times New Roman"/>
          <w:sz w:val="24"/>
          <w:szCs w:val="24"/>
        </w:rPr>
        <w:t xml:space="preserve">This </w:t>
      </w:r>
      <w:r w:rsidR="004D3699">
        <w:rPr>
          <w:rFonts w:ascii="Times New Roman" w:hAnsi="Times New Roman" w:cs="Times New Roman"/>
          <w:sz w:val="24"/>
          <w:szCs w:val="24"/>
        </w:rPr>
        <w:t>is</w:t>
      </w:r>
      <w:r w:rsidR="00D558AB">
        <w:rPr>
          <w:rFonts w:ascii="Times New Roman" w:hAnsi="Times New Roman" w:cs="Times New Roman"/>
          <w:sz w:val="24"/>
          <w:szCs w:val="24"/>
        </w:rPr>
        <w:t xml:space="preserve"> </w:t>
      </w:r>
      <w:r w:rsidR="00D558AB" w:rsidRPr="00046C8F">
        <w:rPr>
          <w:rFonts w:ascii="Times New Roman" w:hAnsi="Times New Roman" w:cs="Times New Roman"/>
          <w:sz w:val="24"/>
          <w:szCs w:val="24"/>
        </w:rPr>
        <w:t xml:space="preserve">consistent with </w:t>
      </w:r>
      <w:r w:rsidR="004D3699">
        <w:rPr>
          <w:rFonts w:ascii="Times New Roman" w:hAnsi="Times New Roman" w:cs="Times New Roman"/>
          <w:sz w:val="24"/>
          <w:szCs w:val="24"/>
        </w:rPr>
        <w:t>other</w:t>
      </w:r>
      <w:r w:rsidR="00D558AB" w:rsidRPr="00046C8F">
        <w:rPr>
          <w:rFonts w:ascii="Times New Roman" w:hAnsi="Times New Roman" w:cs="Times New Roman"/>
          <w:sz w:val="24"/>
          <w:szCs w:val="24"/>
        </w:rPr>
        <w:t xml:space="preserve"> studies </w:t>
      </w:r>
      <w:r w:rsidR="00D558AB">
        <w:rPr>
          <w:rFonts w:ascii="Times New Roman" w:hAnsi="Times New Roman" w:cs="Times New Roman"/>
          <w:sz w:val="24"/>
          <w:szCs w:val="24"/>
        </w:rPr>
        <w:t>where</w:t>
      </w:r>
      <w:r w:rsidR="00D558AB" w:rsidRPr="00046C8F">
        <w:rPr>
          <w:rFonts w:ascii="Times New Roman" w:hAnsi="Times New Roman" w:cs="Times New Roman"/>
          <w:sz w:val="24"/>
          <w:szCs w:val="24"/>
        </w:rPr>
        <w:t xml:space="preserve"> </w:t>
      </w:r>
      <w:r w:rsidR="00D558AB">
        <w:rPr>
          <w:rFonts w:ascii="Times New Roman" w:hAnsi="Times New Roman" w:cs="Times New Roman"/>
          <w:sz w:val="24"/>
          <w:szCs w:val="24"/>
        </w:rPr>
        <w:t xml:space="preserve">the best </w:t>
      </w:r>
      <w:r w:rsidR="00D558AB" w:rsidRPr="00046C8F">
        <w:rPr>
          <w:rFonts w:ascii="Times New Roman" w:hAnsi="Times New Roman" w:cs="Times New Roman"/>
          <w:sz w:val="24"/>
          <w:szCs w:val="24"/>
        </w:rPr>
        <w:t xml:space="preserve">models </w:t>
      </w:r>
      <w:r w:rsidR="00D558AB">
        <w:rPr>
          <w:rFonts w:ascii="Times New Roman" w:hAnsi="Times New Roman" w:cs="Times New Roman"/>
          <w:sz w:val="24"/>
          <w:szCs w:val="24"/>
        </w:rPr>
        <w:t>account</w:t>
      </w:r>
      <w:r w:rsidR="004D3699">
        <w:rPr>
          <w:rFonts w:ascii="Times New Roman" w:hAnsi="Times New Roman" w:cs="Times New Roman"/>
          <w:sz w:val="24"/>
          <w:szCs w:val="24"/>
        </w:rPr>
        <w:t>ed</w:t>
      </w:r>
      <w:r w:rsidR="00D558AB" w:rsidRPr="00046C8F">
        <w:rPr>
          <w:rFonts w:ascii="Times New Roman" w:hAnsi="Times New Roman" w:cs="Times New Roman"/>
          <w:sz w:val="24"/>
          <w:szCs w:val="24"/>
        </w:rPr>
        <w:t xml:space="preserve"> for individual variability in both terms but accounting for individual variation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 xml:space="preserve"> </m:t>
        </m:r>
      </m:oMath>
      <w:r w:rsidR="00D558AB" w:rsidRPr="00046C8F">
        <w:rPr>
          <w:rFonts w:ascii="Times New Roman" w:hAnsi="Times New Roman" w:cs="Times New Roman"/>
          <w:sz w:val="24"/>
          <w:szCs w:val="24"/>
        </w:rPr>
        <w:t xml:space="preserve">term </w:t>
      </w:r>
      <w:r w:rsidR="00D558AB">
        <w:rPr>
          <w:rFonts w:ascii="Times New Roman" w:hAnsi="Times New Roman" w:cs="Times New Roman"/>
          <w:sz w:val="24"/>
          <w:szCs w:val="24"/>
        </w:rPr>
        <w:t>alone was</w:t>
      </w:r>
      <w:r w:rsidR="00D558AB" w:rsidRPr="00046C8F">
        <w:rPr>
          <w:rFonts w:ascii="Times New Roman" w:hAnsi="Times New Roman" w:cs="Times New Roman"/>
          <w:sz w:val="24"/>
          <w:szCs w:val="24"/>
        </w:rPr>
        <w:t xml:space="preserve"> sufficient to describe growth while significantly reducing computational complexity </w:t>
      </w:r>
      <w:r w:rsidR="00D558AB">
        <w:rPr>
          <w:rFonts w:ascii="Times New Roman" w:hAnsi="Times New Roman" w:cs="Times New Roman"/>
          <w:sz w:val="24"/>
          <w:szCs w:val="24"/>
        </w:rPr>
        <w:t>(</w:t>
      </w:r>
      <w:proofErr w:type="spellStart"/>
      <w:r w:rsidR="00D558AB">
        <w:rPr>
          <w:rFonts w:ascii="Times New Roman" w:hAnsi="Times New Roman" w:cs="Times New Roman"/>
          <w:sz w:val="24"/>
          <w:szCs w:val="24"/>
        </w:rPr>
        <w:t>Eveson</w:t>
      </w:r>
      <w:proofErr w:type="spellEnd"/>
      <w:r w:rsidR="00D558AB">
        <w:rPr>
          <w:rFonts w:ascii="Times New Roman" w:hAnsi="Times New Roman" w:cs="Times New Roman"/>
          <w:sz w:val="24"/>
          <w:szCs w:val="24"/>
        </w:rPr>
        <w:t xml:space="preserve"> et al. 2007, Zhang et al. 2009)</w:t>
      </w:r>
      <w:r w:rsidR="00D558AB" w:rsidRPr="00046C8F">
        <w:rPr>
          <w:rFonts w:ascii="Times New Roman" w:hAnsi="Times New Roman" w:cs="Times New Roman"/>
          <w:sz w:val="24"/>
          <w:szCs w:val="24"/>
        </w:rPr>
        <w:t>.</w:t>
      </w:r>
    </w:p>
    <w:p w14:paraId="243CD711" w14:textId="77777777" w:rsidR="00486506" w:rsidRDefault="00F40956"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models, the parameters from Model 11 best predicted length at recapture across validation iterations and therefore represents the best estimated parameter set. </w:t>
      </w:r>
      <w:r w:rsidR="00813F68" w:rsidRPr="00046C8F">
        <w:rPr>
          <w:rFonts w:ascii="Times New Roman" w:hAnsi="Times New Roman" w:cs="Times New Roman"/>
          <w:sz w:val="24"/>
          <w:szCs w:val="24"/>
        </w:rPr>
        <w:t>Information from older</w:t>
      </w:r>
      <w:r w:rsidR="00813F68">
        <w:rPr>
          <w:rFonts w:ascii="Times New Roman" w:hAnsi="Times New Roman" w:cs="Times New Roman"/>
          <w:sz w:val="24"/>
          <w:szCs w:val="24"/>
        </w:rPr>
        <w:t>/larger</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fish</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was</w:t>
      </w:r>
      <w:r w:rsidR="00813F68" w:rsidRPr="00046C8F">
        <w:rPr>
          <w:rFonts w:ascii="Times New Roman" w:hAnsi="Times New Roman" w:cs="Times New Roman"/>
          <w:sz w:val="24"/>
          <w:szCs w:val="24"/>
        </w:rPr>
        <w:t xml:space="preserve"> very important for grounding the upper end of </w:t>
      </w:r>
      <w:r w:rsidR="00813F68">
        <w:rPr>
          <w:rFonts w:ascii="Times New Roman" w:hAnsi="Times New Roman" w:cs="Times New Roman"/>
          <w:sz w:val="24"/>
          <w:szCs w:val="24"/>
        </w:rPr>
        <w:t xml:space="preserve">integrative </w:t>
      </w:r>
      <w:r w:rsidR="00813F68" w:rsidRPr="00046C8F">
        <w:rPr>
          <w:rFonts w:ascii="Times New Roman" w:hAnsi="Times New Roman" w:cs="Times New Roman"/>
          <w:sz w:val="24"/>
          <w:szCs w:val="24"/>
        </w:rPr>
        <w:t>growth curve</w:t>
      </w:r>
      <w:r w:rsidR="00813F68">
        <w:rPr>
          <w:rFonts w:ascii="Times New Roman" w:hAnsi="Times New Roman" w:cs="Times New Roman"/>
          <w:sz w:val="24"/>
          <w:szCs w:val="24"/>
        </w:rPr>
        <w:t xml:space="preserve">s resulting in parameters that better predicted length at recapture. </w:t>
      </w:r>
      <w:commentRangeStart w:id="171"/>
      <w:commentRangeStart w:id="172"/>
      <w:r w:rsidR="00813F68">
        <w:rPr>
          <w:rFonts w:ascii="Times New Roman" w:hAnsi="Times New Roman" w:cs="Times New Roman"/>
          <w:sz w:val="24"/>
          <w:szCs w:val="24"/>
        </w:rPr>
        <w:t xml:space="preserve">Omission of the largest individuals from Models 1-5 resulted in lower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13F68">
        <w:rPr>
          <w:rFonts w:ascii="Times New Roman" w:hAnsi="Times New Roman" w:cs="Times New Roman"/>
          <w:sz w:val="24"/>
          <w:szCs w:val="24"/>
        </w:rPr>
        <w:t>, causing</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growth curves to asymptote prematurely. The</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OTP</w:t>
      </w:r>
      <w:r w:rsidR="00813F68" w:rsidRPr="00046C8F">
        <w:rPr>
          <w:rFonts w:ascii="Times New Roman" w:hAnsi="Times New Roman" w:cs="Times New Roman"/>
          <w:sz w:val="24"/>
          <w:szCs w:val="24"/>
        </w:rPr>
        <w:t xml:space="preserve"> data described here includes </w:t>
      </w:r>
      <w:r w:rsidR="00813F68" w:rsidRPr="00622A71">
        <w:rPr>
          <w:rFonts w:ascii="Times New Roman" w:hAnsi="Times New Roman" w:cs="Times New Roman"/>
          <w:i/>
          <w:sz w:val="24"/>
          <w:szCs w:val="24"/>
        </w:rPr>
        <w:t>P. filamentosus</w:t>
      </w:r>
      <w:r w:rsidR="00813F68" w:rsidRPr="00046C8F">
        <w:rPr>
          <w:rFonts w:ascii="Times New Roman" w:hAnsi="Times New Roman" w:cs="Times New Roman"/>
          <w:sz w:val="24"/>
          <w:szCs w:val="24"/>
        </w:rPr>
        <w:t xml:space="preserve"> with fork lengths at capture spanning 19.1 - 52.8 cm (mean = 32.9, </w:t>
      </w:r>
      <w:proofErr w:type="spellStart"/>
      <w:r w:rsidR="00813F68" w:rsidRPr="00046C8F">
        <w:rPr>
          <w:rFonts w:ascii="Times New Roman" w:hAnsi="Times New Roman" w:cs="Times New Roman"/>
          <w:sz w:val="24"/>
          <w:szCs w:val="24"/>
        </w:rPr>
        <w:t>s.d.</w:t>
      </w:r>
      <w:proofErr w:type="spellEnd"/>
      <w:r w:rsidR="00813F68" w:rsidRPr="00046C8F">
        <w:rPr>
          <w:rFonts w:ascii="Times New Roman" w:hAnsi="Times New Roman" w:cs="Times New Roman"/>
          <w:sz w:val="24"/>
          <w:szCs w:val="24"/>
        </w:rPr>
        <w:t xml:space="preserve"> = 5.</w:t>
      </w:r>
      <w:r w:rsidR="00813F68">
        <w:rPr>
          <w:rFonts w:ascii="Times New Roman" w:hAnsi="Times New Roman" w:cs="Times New Roman"/>
          <w:sz w:val="24"/>
          <w:szCs w:val="24"/>
        </w:rPr>
        <w:t>1)</w:t>
      </w:r>
      <w:commentRangeStart w:id="173"/>
      <w:r w:rsidR="00813F68">
        <w:rPr>
          <w:rFonts w:ascii="Times New Roman" w:hAnsi="Times New Roman" w:cs="Times New Roman"/>
          <w:sz w:val="24"/>
          <w:szCs w:val="24"/>
        </w:rPr>
        <w:t xml:space="preserve">. </w:t>
      </w:r>
      <w:commentRangeEnd w:id="171"/>
      <w:r w:rsidR="00120F42">
        <w:rPr>
          <w:rStyle w:val="CommentReference"/>
        </w:rPr>
        <w:commentReference w:id="171"/>
      </w:r>
      <w:commentRangeEnd w:id="172"/>
      <w:r w:rsidR="00256CD6">
        <w:rPr>
          <w:rStyle w:val="CommentReference"/>
        </w:rPr>
        <w:commentReference w:id="172"/>
      </w:r>
      <w:r>
        <w:rPr>
          <w:rFonts w:ascii="Times New Roman" w:hAnsi="Times New Roman" w:cs="Times New Roman"/>
          <w:sz w:val="24"/>
          <w:szCs w:val="24"/>
        </w:rPr>
        <w:t xml:space="preserve">Using </w:t>
      </w:r>
      <w:r w:rsidR="00813F68">
        <w:rPr>
          <w:rFonts w:ascii="Times New Roman" w:hAnsi="Times New Roman" w:cs="Times New Roman"/>
          <w:sz w:val="24"/>
          <w:szCs w:val="24"/>
        </w:rPr>
        <w:t>parameters</w:t>
      </w:r>
      <w:r>
        <w:rPr>
          <w:rFonts w:ascii="Times New Roman" w:hAnsi="Times New Roman" w:cs="Times New Roman"/>
          <w:sz w:val="24"/>
          <w:szCs w:val="24"/>
        </w:rPr>
        <w:t xml:space="preserve"> from Model 11</w:t>
      </w:r>
      <w:r w:rsidR="00813F68">
        <w:rPr>
          <w:rFonts w:ascii="Times New Roman" w:hAnsi="Times New Roman" w:cs="Times New Roman"/>
          <w:sz w:val="24"/>
          <w:szCs w:val="24"/>
        </w:rPr>
        <w:t xml:space="preserve">, this </w:t>
      </w:r>
      <w:r w:rsidR="00813F68" w:rsidRPr="00046C8F">
        <w:rPr>
          <w:rFonts w:ascii="Times New Roman" w:hAnsi="Times New Roman" w:cs="Times New Roman"/>
          <w:sz w:val="24"/>
          <w:szCs w:val="24"/>
        </w:rPr>
        <w:t>correspon</w:t>
      </w:r>
      <w:r w:rsidR="00813F68">
        <w:rPr>
          <w:rFonts w:ascii="Times New Roman" w:hAnsi="Times New Roman" w:cs="Times New Roman"/>
          <w:sz w:val="24"/>
          <w:szCs w:val="24"/>
        </w:rPr>
        <w:t xml:space="preserve">ded </w:t>
      </w:r>
      <w:r w:rsidR="00813F68" w:rsidRPr="00046C8F">
        <w:rPr>
          <w:rFonts w:ascii="Times New Roman" w:hAnsi="Times New Roman" w:cs="Times New Roman"/>
          <w:sz w:val="24"/>
          <w:szCs w:val="24"/>
        </w:rPr>
        <w:t>to mean ages between 1.5 and 7 years</w:t>
      </w:r>
      <w:r w:rsidR="00813F68">
        <w:rPr>
          <w:rFonts w:ascii="Times New Roman" w:hAnsi="Times New Roman" w:cs="Times New Roman"/>
          <w:sz w:val="24"/>
          <w:szCs w:val="24"/>
        </w:rPr>
        <w:t xml:space="preserve"> </w:t>
      </w:r>
      <w:r w:rsidR="00813F68" w:rsidRPr="00046C8F">
        <w:rPr>
          <w:rFonts w:ascii="Times New Roman" w:hAnsi="Times New Roman" w:cs="Times New Roman"/>
          <w:sz w:val="24"/>
          <w:szCs w:val="24"/>
        </w:rPr>
        <w:t>(</w:t>
      </w:r>
      <w:r w:rsidR="00813F68">
        <w:rPr>
          <w:rFonts w:ascii="Times New Roman" w:hAnsi="Times New Roman" w:cs="Times New Roman"/>
          <w:sz w:val="24"/>
          <w:szCs w:val="24"/>
        </w:rPr>
        <w:t>Figure 5</w:t>
      </w:r>
      <w:r w:rsidR="00813F68" w:rsidRPr="00046C8F">
        <w:rPr>
          <w:rFonts w:ascii="Times New Roman" w:hAnsi="Times New Roman" w:cs="Times New Roman"/>
          <w:sz w:val="24"/>
          <w:szCs w:val="24"/>
        </w:rPr>
        <w:t>)</w:t>
      </w:r>
      <w:r w:rsidR="00813F68">
        <w:rPr>
          <w:rFonts w:ascii="Times New Roman" w:hAnsi="Times New Roman" w:cs="Times New Roman"/>
          <w:sz w:val="24"/>
          <w:szCs w:val="24"/>
        </w:rPr>
        <w:t xml:space="preserve">. </w:t>
      </w:r>
      <w:commentRangeEnd w:id="173"/>
      <w:r w:rsidR="004D1662">
        <w:rPr>
          <w:rStyle w:val="CommentReference"/>
        </w:rPr>
        <w:commentReference w:id="173"/>
      </w:r>
    </w:p>
    <w:p w14:paraId="7B7D8668" w14:textId="0974FBE2" w:rsidR="00813F68" w:rsidRDefault="00813F68"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 data sources included in integrative models represent collections spanning several decades and were collected across both the MHI and NWHI. When incorporating these additional data sources, it </w:t>
      </w:r>
      <w:del w:id="174" w:author="Stephen Scherrer" w:date="2019-06-12T14:51:00Z">
        <w:r w:rsidDel="00C02B02">
          <w:rPr>
            <w:rFonts w:ascii="Times New Roman" w:hAnsi="Times New Roman" w:cs="Times New Roman"/>
            <w:sz w:val="24"/>
            <w:szCs w:val="24"/>
          </w:rPr>
          <w:delText>must be</w:delText>
        </w:r>
      </w:del>
      <w:ins w:id="175" w:author="Stephen Scherrer" w:date="2019-06-12T14:51:00Z">
        <w:r w:rsidR="00C02B02">
          <w:rPr>
            <w:rFonts w:ascii="Times New Roman" w:hAnsi="Times New Roman" w:cs="Times New Roman"/>
            <w:sz w:val="24"/>
            <w:szCs w:val="24"/>
          </w:rPr>
          <w:t>is</w:t>
        </w:r>
      </w:ins>
      <w:r>
        <w:rPr>
          <w:rFonts w:ascii="Times New Roman" w:hAnsi="Times New Roman" w:cs="Times New Roman"/>
          <w:sz w:val="24"/>
          <w:szCs w:val="24"/>
        </w:rPr>
        <w:t xml:space="preserve"> assumed that growth within the population did not differ significantly with time or region. </w:t>
      </w:r>
      <w:commentRangeStart w:id="176"/>
      <w:r>
        <w:rPr>
          <w:rFonts w:ascii="Times New Roman" w:hAnsi="Times New Roman" w:cs="Times New Roman"/>
          <w:sz w:val="24"/>
          <w:szCs w:val="24"/>
        </w:rPr>
        <w:t xml:space="preserve">Genetic homogeneity between NWHI and MHI stocks (Gaither et al. 2010, Gaither et al. 2011) justified incorporating data from both regions and with the exception of Ralston and Miyamoto (1983), all subsequent studies of growth for </w:t>
      </w:r>
      <w:r>
        <w:rPr>
          <w:rFonts w:ascii="Times New Roman" w:hAnsi="Times New Roman" w:cs="Times New Roman"/>
          <w:i/>
          <w:sz w:val="24"/>
          <w:szCs w:val="24"/>
        </w:rPr>
        <w:t xml:space="preserve">P. filamentosus </w:t>
      </w:r>
      <w:r>
        <w:rPr>
          <w:rFonts w:ascii="Times New Roman" w:hAnsi="Times New Roman" w:cs="Times New Roman"/>
          <w:sz w:val="24"/>
          <w:szCs w:val="24"/>
        </w:rPr>
        <w:t xml:space="preserve">in the Hawaiian archipelago have included data or parameter estimates from one or more previous studies in their calculations regardless of time and place of collection </w:t>
      </w:r>
      <w:r>
        <w:rPr>
          <w:rFonts w:ascii="Times New Roman" w:hAnsi="Times New Roman" w:cs="Times New Roman"/>
          <w:sz w:val="24"/>
          <w:szCs w:val="24"/>
        </w:rPr>
        <w:fldChar w:fldCharType="begin" w:fldLock="1"/>
      </w:r>
      <w:r w:rsidR="00A046C1">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2012)","manualFormatting":"(DeMartini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t>(De</w:t>
      </w:r>
      <w:ins w:id="177" w:author="Microsoft Office User" w:date="2019-05-08T17:15:00Z">
        <w:r w:rsidR="00B7641A">
          <w:rPr>
            <w:rFonts w:ascii="Times New Roman" w:hAnsi="Times New Roman" w:cs="Times New Roman"/>
            <w:noProof/>
            <w:sz w:val="24"/>
            <w:szCs w:val="24"/>
            <w:lang w:val="haw-US"/>
          </w:rPr>
          <w:t>M</w:t>
        </w:r>
      </w:ins>
      <w:r w:rsidRPr="00F174B7">
        <w:rPr>
          <w:rFonts w:ascii="Times New Roman" w:hAnsi="Times New Roman" w:cs="Times New Roman"/>
          <w:noProof/>
          <w:sz w:val="24"/>
          <w:szCs w:val="24"/>
        </w:rPr>
        <w:t>artini et al. 1994, Moffitt and Parrish 1996, Andrews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commentRangeEnd w:id="176"/>
      <w:r w:rsidR="000D113E">
        <w:rPr>
          <w:rStyle w:val="CommentReference"/>
        </w:rPr>
        <w:commentReference w:id="176"/>
      </w:r>
      <w:ins w:id="178" w:author="Stephen Scherrer" w:date="2019-06-12T14:56:00Z">
        <w:r w:rsidR="00C02B02">
          <w:rPr>
            <w:rFonts w:ascii="Times New Roman" w:hAnsi="Times New Roman" w:cs="Times New Roman"/>
            <w:sz w:val="24"/>
            <w:szCs w:val="24"/>
          </w:rPr>
          <w:t>However,</w:t>
        </w:r>
      </w:ins>
      <w:ins w:id="179" w:author="Stephen Scherrer" w:date="2019-06-12T14:54:00Z">
        <w:r w:rsidR="00C02B02">
          <w:rPr>
            <w:rFonts w:ascii="Times New Roman" w:hAnsi="Times New Roman" w:cs="Times New Roman"/>
            <w:sz w:val="24"/>
            <w:szCs w:val="24"/>
          </w:rPr>
          <w:t xml:space="preserve"> these</w:t>
        </w:r>
      </w:ins>
      <w:ins w:id="180" w:author="Stephen Scherrer" w:date="2019-06-12T14:52:00Z">
        <w:r w:rsidR="00C02B02">
          <w:rPr>
            <w:rFonts w:ascii="Times New Roman" w:hAnsi="Times New Roman" w:cs="Times New Roman"/>
            <w:sz w:val="24"/>
            <w:szCs w:val="24"/>
          </w:rPr>
          <w:t xml:space="preserve"> spatial and temporal assumptions may not reflect </w:t>
        </w:r>
      </w:ins>
      <w:ins w:id="181" w:author="Stephen Scherrer" w:date="2019-06-12T14:55:00Z">
        <w:r w:rsidR="00C02B02">
          <w:rPr>
            <w:rFonts w:ascii="Times New Roman" w:hAnsi="Times New Roman" w:cs="Times New Roman"/>
            <w:sz w:val="24"/>
            <w:szCs w:val="24"/>
          </w:rPr>
          <w:t xml:space="preserve">phenotypic realities and further work is required to resolve </w:t>
        </w:r>
      </w:ins>
      <w:ins w:id="182" w:author="Stephen Scherrer" w:date="2019-06-12T15:23:00Z">
        <w:r w:rsidR="006609FA">
          <w:rPr>
            <w:rFonts w:ascii="Times New Roman" w:hAnsi="Times New Roman" w:cs="Times New Roman"/>
            <w:sz w:val="24"/>
            <w:szCs w:val="24"/>
          </w:rPr>
          <w:t xml:space="preserve">whether </w:t>
        </w:r>
      </w:ins>
      <w:ins w:id="183" w:author="Stephen Scherrer" w:date="2019-06-12T14:56:00Z">
        <w:r w:rsidR="00C02B02">
          <w:rPr>
            <w:rFonts w:ascii="Times New Roman" w:hAnsi="Times New Roman" w:cs="Times New Roman"/>
            <w:sz w:val="24"/>
            <w:szCs w:val="24"/>
          </w:rPr>
          <w:t xml:space="preserve">differences </w:t>
        </w:r>
      </w:ins>
      <w:ins w:id="184" w:author="Stephen Scherrer" w:date="2019-06-12T15:23:00Z">
        <w:r w:rsidR="006609FA">
          <w:rPr>
            <w:rFonts w:ascii="Times New Roman" w:hAnsi="Times New Roman" w:cs="Times New Roman"/>
            <w:sz w:val="24"/>
            <w:szCs w:val="24"/>
          </w:rPr>
          <w:t xml:space="preserve">in growth exist </w:t>
        </w:r>
      </w:ins>
      <w:ins w:id="185" w:author="Stephen Scherrer" w:date="2019-06-12T14:56:00Z">
        <w:r w:rsidR="00C02B02">
          <w:rPr>
            <w:rFonts w:ascii="Times New Roman" w:hAnsi="Times New Roman" w:cs="Times New Roman"/>
            <w:sz w:val="24"/>
            <w:szCs w:val="24"/>
          </w:rPr>
          <w:t>between the</w:t>
        </w:r>
      </w:ins>
      <w:ins w:id="186" w:author="Stephen Scherrer" w:date="2019-06-12T15:23:00Z">
        <w:r w:rsidR="006609FA">
          <w:rPr>
            <w:rFonts w:ascii="Times New Roman" w:hAnsi="Times New Roman" w:cs="Times New Roman"/>
            <w:sz w:val="24"/>
            <w:szCs w:val="24"/>
          </w:rPr>
          <w:t xml:space="preserve"> two</w:t>
        </w:r>
      </w:ins>
      <w:ins w:id="187" w:author="Stephen Scherrer" w:date="2019-06-12T14:56:00Z">
        <w:r w:rsidR="00C02B02">
          <w:rPr>
            <w:rFonts w:ascii="Times New Roman" w:hAnsi="Times New Roman" w:cs="Times New Roman"/>
            <w:sz w:val="24"/>
            <w:szCs w:val="24"/>
          </w:rPr>
          <w:t xml:space="preserve"> regions.</w:t>
        </w:r>
      </w:ins>
    </w:p>
    <w:p w14:paraId="3529BF0C" w14:textId="6D161BD7" w:rsidR="00E8463B" w:rsidRDefault="00B37117" w:rsidP="00E8463B">
      <w:pPr>
        <w:spacing w:line="480" w:lineRule="auto"/>
        <w:ind w:firstLine="720"/>
        <w:rPr>
          <w:rFonts w:ascii="Times New Roman" w:hAnsi="Times New Roman" w:cs="Times New Roman"/>
          <w:sz w:val="24"/>
          <w:szCs w:val="24"/>
        </w:rPr>
      </w:pPr>
      <w:r>
        <w:rPr>
          <w:rFonts w:ascii="Times New Roman" w:hAnsi="Times New Roman" w:cs="Times New Roman"/>
          <w:sz w:val="24"/>
          <w:szCs w:val="24"/>
        </w:rPr>
        <w:t>Parameters obtained from our models and those published elsewhere underestimate the size at recapture for the largest fish</w:t>
      </w:r>
      <w:r w:rsidR="006B3353">
        <w:rPr>
          <w:rFonts w:ascii="Times New Roman" w:hAnsi="Times New Roman" w:cs="Times New Roman"/>
          <w:sz w:val="24"/>
          <w:szCs w:val="24"/>
        </w:rPr>
        <w:t xml:space="preserve"> </w:t>
      </w:r>
      <w:r w:rsidR="00486506">
        <w:rPr>
          <w:rFonts w:ascii="Times New Roman" w:hAnsi="Times New Roman" w:cs="Times New Roman"/>
          <w:sz w:val="24"/>
          <w:szCs w:val="24"/>
        </w:rPr>
        <w:t xml:space="preserve">in the OTP dataset </w:t>
      </w:r>
      <w:r w:rsidR="006B3353">
        <w:rPr>
          <w:rFonts w:ascii="Times New Roman" w:hAnsi="Times New Roman" w:cs="Times New Roman"/>
          <w:sz w:val="24"/>
          <w:szCs w:val="24"/>
        </w:rPr>
        <w:t>(approximate fork length &gt; 50 cm) (Figure 4)</w:t>
      </w:r>
      <w:r>
        <w:rPr>
          <w:rFonts w:ascii="Times New Roman" w:hAnsi="Times New Roman" w:cs="Times New Roman"/>
          <w:sz w:val="24"/>
          <w:szCs w:val="24"/>
        </w:rPr>
        <w:t xml:space="preserve">. </w:t>
      </w:r>
      <w:commentRangeStart w:id="188"/>
      <w:r w:rsidR="00ED5F4C">
        <w:rPr>
          <w:rFonts w:ascii="Times New Roman" w:hAnsi="Times New Roman" w:cs="Times New Roman"/>
          <w:sz w:val="24"/>
          <w:szCs w:val="24"/>
        </w:rPr>
        <w:t>We suspect sexual dimorphism may</w:t>
      </w:r>
      <w:r w:rsidR="00ED5F4C" w:rsidRPr="00046C8F">
        <w:rPr>
          <w:rFonts w:ascii="Times New Roman" w:hAnsi="Times New Roman" w:cs="Times New Roman"/>
          <w:sz w:val="24"/>
          <w:szCs w:val="24"/>
        </w:rPr>
        <w:t xml:space="preserve"> explain </w:t>
      </w:r>
      <w:r w:rsidR="006B3353">
        <w:rPr>
          <w:rFonts w:ascii="Times New Roman" w:hAnsi="Times New Roman" w:cs="Times New Roman"/>
          <w:sz w:val="24"/>
          <w:szCs w:val="24"/>
        </w:rPr>
        <w:t>this</w:t>
      </w:r>
      <w:r w:rsidR="00ED5F4C" w:rsidRPr="00046C8F">
        <w:rPr>
          <w:rFonts w:ascii="Times New Roman" w:hAnsi="Times New Roman" w:cs="Times New Roman"/>
          <w:sz w:val="24"/>
          <w:szCs w:val="24"/>
        </w:rPr>
        <w:t xml:space="preserve"> poor predictive </w:t>
      </w:r>
      <w:r w:rsidR="006B3353">
        <w:rPr>
          <w:rFonts w:ascii="Times New Roman" w:hAnsi="Times New Roman" w:cs="Times New Roman"/>
          <w:sz w:val="24"/>
          <w:szCs w:val="24"/>
        </w:rPr>
        <w:t>ability</w:t>
      </w:r>
      <w:ins w:id="189" w:author="Stephen Scherrer" w:date="2019-06-12T14:15:00Z">
        <w:r w:rsidR="008A1E38">
          <w:rPr>
            <w:rFonts w:ascii="Times New Roman" w:hAnsi="Times New Roman" w:cs="Times New Roman"/>
            <w:sz w:val="24"/>
            <w:szCs w:val="24"/>
          </w:rPr>
          <w:t xml:space="preserve">. </w:t>
        </w:r>
      </w:ins>
      <w:ins w:id="190" w:author="Stephen Scherrer" w:date="2019-06-12T15:44:00Z">
        <w:r w:rsidR="00BC087D">
          <w:rPr>
            <w:rFonts w:ascii="Times New Roman" w:hAnsi="Times New Roman" w:cs="Times New Roman"/>
            <w:sz w:val="24"/>
            <w:szCs w:val="24"/>
          </w:rPr>
          <w:t>Dimorphic growth patterns have been observed in a number of other</w:t>
        </w:r>
      </w:ins>
      <w:ins w:id="191" w:author="Stephen Scherrer" w:date="2019-06-12T15:43:00Z">
        <w:r w:rsidR="00BC087D">
          <w:rPr>
            <w:rFonts w:ascii="Times New Roman" w:hAnsi="Times New Roman" w:cs="Times New Roman"/>
            <w:sz w:val="24"/>
            <w:szCs w:val="24"/>
          </w:rPr>
          <w:t xml:space="preserve"> lutjanid species </w:t>
        </w:r>
      </w:ins>
      <w:ins w:id="192" w:author="Stephen Scherrer" w:date="2019-06-12T15:44:00Z">
        <w:r w:rsidR="00BC087D">
          <w:rPr>
            <w:rFonts w:ascii="Times New Roman" w:hAnsi="Times New Roman" w:cs="Times New Roman"/>
            <w:sz w:val="24"/>
            <w:szCs w:val="24"/>
          </w:rPr>
          <w:t xml:space="preserve">for </w:t>
        </w:r>
      </w:ins>
      <w:ins w:id="193" w:author="Stephen Scherrer" w:date="2019-06-12T15:40:00Z">
        <w:r w:rsidR="00BC087D">
          <w:rPr>
            <w:rFonts w:ascii="Times New Roman" w:hAnsi="Times New Roman" w:cs="Times New Roman"/>
            <w:i/>
            <w:iCs/>
            <w:sz w:val="24"/>
            <w:szCs w:val="24"/>
          </w:rPr>
          <w:t xml:space="preserve">P. filamentosus </w:t>
        </w:r>
      </w:ins>
      <w:ins w:id="194" w:author="Stephen Scherrer" w:date="2019-06-12T14:16:00Z">
        <w:r w:rsidR="008A1E38">
          <w:rPr>
            <w:rFonts w:ascii="Times New Roman" w:hAnsi="Times New Roman" w:cs="Times New Roman"/>
            <w:sz w:val="24"/>
            <w:szCs w:val="24"/>
          </w:rPr>
          <w:t>elsewhere in distribution</w:t>
        </w:r>
      </w:ins>
      <w:ins w:id="195" w:author="Stephen Scherrer" w:date="2019-06-12T14:17:00Z">
        <w:r w:rsidR="008A1E38">
          <w:rPr>
            <w:rFonts w:ascii="Times New Roman" w:hAnsi="Times New Roman" w:cs="Times New Roman"/>
            <w:sz w:val="24"/>
            <w:szCs w:val="24"/>
          </w:rPr>
          <w:t>, with males attaining greater asymptotic lengths</w:t>
        </w:r>
      </w:ins>
      <w:ins w:id="196" w:author="Stephen Scherrer" w:date="2019-06-12T16:01:00Z">
        <w:r w:rsidR="00C14E95">
          <w:rPr>
            <w:rFonts w:ascii="Times New Roman" w:hAnsi="Times New Roman" w:cs="Times New Roman"/>
            <w:sz w:val="24"/>
            <w:szCs w:val="24"/>
          </w:rPr>
          <w:t xml:space="preserve"> </w:t>
        </w:r>
      </w:ins>
      <w:ins w:id="197" w:author="Stephen Scherrer" w:date="2019-06-12T15:48:00Z">
        <w:r w:rsidR="00BC087D">
          <w:rPr>
            <w:rFonts w:ascii="Times New Roman" w:hAnsi="Times New Roman" w:cs="Times New Roman"/>
            <w:sz w:val="24"/>
            <w:szCs w:val="24"/>
          </w:rPr>
          <w:fldChar w:fldCharType="begin" w:fldLock="1"/>
        </w:r>
      </w:ins>
      <w:r w:rsidR="009F33D7">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Seychelles","type":"article-journal","volume":"43"},"uris":["http://www.mendeley.com/documents/?uuid=101e2938-b930-4fcc-94a5-b9ac5b5c9a38"]},{"id":"ITEM-2","itemData":{"DOI":"10.1016/S0165-7836(00)00184-3","ISSN":"01657836","abstract":"The age, growth and mortality of Lutjanus carponotatus and L. vitta were determined from sectioned otoliths of fishes from the central Great Barrier Reef. The periodicity of annulus formation was validated by oxytetracycline labelling of tagged fishes in a separate study. Growth in length was variable between sexes for both species, males tending to grow larger than females. The von Bertalanffy growth function (fork length-at-age) for L. carponotatus was L(t)=313.0 (1-exp {-0.449[t+0.016]}), and L(t)=245.3 (1-exp {-0.853[t+0.179]}) for L. vitta. The oldest individuals found were an L. carponotatus individual of unknown sex, 20 years of age (FL=335 mm) and a female L. vitta 12 years of age (FL=257 mm). Otolith weight was strongly correlated with age for both species. The annual instantaneous rate of natural mortality (M) was estimated to be 0.199 for L. carponotatus and 0.342 for L. vitta, representing an annual survivorship of approximately 82 and 71%, respectively. The longer life span and lower rate of natural mortality for L. carponotatus indicates that this species will be more vulnerable to overfishing than L. vitta. (C) 2000 Elsevier Science B.V.","author":[{"dropping-particle":"","family":"Newman","given":"Stephen J.","non-dropping-particle":"","parse-names":false,"suffix":""},{"dropping-particle":"","family":"Cappo","given":"Michael","non-dropping-particle":"","parse-names":false,"suffix":""},{"dropping-particle":"","family":"Williams","given":"David Mc B.","non-dropping-particle":"","parse-names":false,"suffix":""}],"container-title":"Fisheries Research","id":"ITEM-2","issue":"3","issued":{"date-parts":[["2000"]]},"page":"263-275","title":"Age, growth and mortality of the stripey, Lutjanus carponotatus (Richardson) and the brown-stripe snapper, L. vitta (Quoy and Gaimard) from the central Great Barrier Reef, Australia","type":"article-journal","volume":"48"},"uris":["http://www.mendeley.com/documents/?uuid=217a8880-17d3-4dc5-b7ab-d448f7ec74ec"]},{"id":"ITEM-3","itemData":{"DOI":"10.1006/ecss.2001.0887","ISSN":"02727714","abstract":"Red emperor, Lutjanus sebae, were examined from commercial catches in the Northern Demersal Scalefish Fishery (NDSF) of north-western Australia from 1997 to 1999. Specimens ranged from 183 to 728 mm fork length (FL); males had a mean FL of 509 mm, and were significantly larger than females that had a mean FL of 451 mm. Ages were estimated from thin sections of sagittal otoliths. Marginal increment analysis of sagittal otoliths showed a single annual minimum during September and October and indicated that one annulus is formed each year. Male L. sebae (n=977; 211-728 mm FL) ranged from age 2 to 30 years and females (n=1384; 183-584 mm FL) ranged from age 1 to 34 years. Sagittal otolith weight and height were significantly correlated with age for each sex. There was significant differential growth between sexes. The relationship of observed fork length at age was described by the von Bertalanffy growth equation for males, Lt=627.8 {1 - exp [ - 0.151 (t+0.595)]} and females, Lt=482.6 {1 - exp [ - 0.271 (t - 0.065)]}. The slow growth, long life span and large size and age at maturity of L. sebae indicate that this species has a low production potential and hence spatial area closures are vulnerable to over-exploitation. The instantaneous rate of natural mortality (M) ranged from 0.104 to 0.122. The optimum rate of fishing mortality was estimated to be 0.052-0.061. The instantaneous rate of total mortality (Z) estimated from catch at age data for fully recruited ages, was 0.374 in 1997/98 and 0.242 in 1998/99. Hence, the NDSF population of L. sebae is exploited above optimum levels. Given their low production potential, populations of L. sebae in north-western Australia and elsewhere in the Indo-Pacific region require prudent management. Furthermore, fishery managers need to consider as part of any harvest strategy for these fish to preserve significant levels of the spawning stock. © 2002 Elsevier Science Ltd. All rights reserved.","author":[{"dropping-particle":"","family":"Newman","given":"S. J.","non-dropping-particle":"","parse-names":false,"suffix":""},{"dropping-particle":"","family":"Dunk","given":"I. J.","non-dropping-particle":"","parse-names":false,"suffix":""}],"container-title":"Estuarine, Coastal and Shelf Science","id":"ITEM-3","issue":"1","issued":{"date-parts":[["2002"]]},"page":"67-80","title":"Growth, age validation, mortality, and other population characteristics of the red emperor snapper, Lutjanus sebae (Cuvier, 1828), off the Kimberley coast of north-western Australia","type":"article-journal","volume":"55"},"uris":["http://www.mendeley.com/documents/?uuid=fc50c218-2406-48a9-8d23-d3061a09b151"]},{"id":"ITEM-4","itemData":{"DOI":"10.7717/peerj.5069","abstract":" The age-based life history of two commercially-important species of snapper (Lutjanidae) and one emperor (Lethrinidae) were characterized from the nearshore fishery of Tutuila, American Samoa. Examination of sagittal otoliths across multiple months and years confirmed the annual deposition of increments and highlighted marked variation in life-history patterns among the three meso-predator species. The humpback red snapper Lutjanus gibbus is a medium-bodied gonochoristic species which exhibits striking sexual dimorphism in length-at-age and consequent growth trajectories and has a life span estimated to be at least 27 years. The yellow-lined snapper Lutjanus rufolineatus is a small-bodied gonochore with weak sexual dimorphism, early maturation, and a short life span of at least 12 years. The yellow-lip emperor Lethrinus xanthochilus is a large-bodied species with a moderate life span (estimated to be at least 19 years in this study), rapid initial growth, and a more complex sexual ontogeny likely involving pre- or post-maturational sex change, although this remains unresolved at present. Ratios of natural to fishing mortality indicate a low level of prevailing exploitation for all three species, which is supported by low proportions of immature female length classes captured by the fishery. However, considerable demographic variability among the three species highlights the value of detailed age-based information as a necessary component for informing monitoring efforts and future management decisions. ","author":[{"dropping-particle":"","family":"Taylor","given":"Brett M.","non-dropping-particle":"","parse-names":false,"suffix":""},{"dropping-particle":"","family":"Oyafuso","given":"Zack S.","non-dropping-particle":"","parse-names":false,"suffix":""},{"dropping-particle":"","family":"Pardee","given":"Cassandra B.","non-dropping-particle":"","parse-names":false,"suffix":""},{"dropping-particle":"","family":"Ochavillo","given":"Domingo","non-dropping-particle":"","parse-names":false,"suffix":""},{"dropping-particle":"","family":"Newman","given":"Stephen J.","non-dropping-particle":"","parse-names":false,"suffix":""}],"container-title":"PeerJ","id":"ITEM-4","issued":{"date-parts":[["2018"]]},"page":"e5069","title":"Comparative demography of commercially-harvested snappers and an emperor from American Samoa","type":"article-journal","volume":"6"},"uris":["http://www.mendeley.com/documents/?uuid=73c853d7-a71e-44dc-a128-1792fa1f462a"]},{"id":"ITEM-5","itemData":{"author":[{"dropping-particle":"","family":"Grimes","given":"C.B.","non-dropping-particle":"","parse-names":false,"suffix":""}],"container-title":"Tropical snappers and groupers: Biology and fisheries management","editor":[{"dropping-particle":"","family":"Polovina","given":"Jeffrey J.","non-dropping-particle":"","parse-names":false,"suffix":""},{"dropping-particle":"","family":"Ralston","given":"Stephen","non-dropping-particle":"","parse-names":false,"suffix":""}],"id":"ITEM-5","issued":{"date-parts":[["1987"]]},"page":"239-294","publisher":"Westview Press","publisher-place":"Boulder, Colorado","title":"Reproductive biology of the Lutjanidae: A review","type":"chapter"},"uris":["http://www.mendeley.com/documents/?uuid=5d936f9c-c2e8-45f6-94dd-72167eea9877"]},{"id":"ITEM-6","itemData":{"DOI":"10.3389/fmars.2017.00382","abstract":"© 2017 Williams, Wakefield, Newman, Vourey, Abascal, Halafihi, Kaltavara and Nicol. Deepwater tropical fisheries provide an important source of income and protein to Pacific and Indian Ocean coastal communities who are highly dependent on fish for food security. The development of quantitative assessments and management strategies for these deepwater fisheries has been hindered by insufficient biological and fisheries data. We examine the age-specific demography of the pygmy ruby snapper Etelis carbunculus, an important target species in tropical deepwater fisheries, across 90° of longitude and 20° of latitude in the Pacific and Indian Oceans. Our results show that growth of E. carbunculus varies significantly between oceans and sexes and across latitudes in both oceans. Estimates of natural and fishing mortality were similar between oceans, but higher for females than males in both oceans. Evidence of greater fishing pressure on females than males is likely due to the larger size-at-age of females compared to males, assuming that selectivity of the fishing gear is related directly to fish size. Sex ratios were significantly female biased in both oceans despite this species being gonochoristic, and maturity schedules were similar between sexes in the Pacific Ocean. This species exhibits a protracted spawning season from mid-spring to autumn (i.e., October to May) in the Pacific Ocean. These results represent the first estimates of age-specific demographic parameters for E. carbunculus, and provide the foundation for the development of the first species-specific assessment models and harvest strategies for the species. Future stock assessment models for E. carbunculus should consider sex-specific demographic parameters and spatial variation in demography. Our results reveal substantial differences in biology between E. carbunculus and the giant ruby snapper E. sp., a cryptic congeneric species, and thus contribute to greater clarity in managing fisheries that are dependent on these two species. Furthermore, the improved information on the life history of E. carbunculus contributes to the broader sustainable management and improved food security for deepwater snapper fisheries in the Indo-Pacific region.","author":[{"dropping-particle":"","family":"Williams","given":"Ashley J.","non-dropping-particle":"","parse-names":false,"suffix":""},{"dropping-particle":"","family":"Wakefield","given":"Corey B.","non-dropping-particle":"","parse-names":false,"suffix":""},{"dropping-particle":"","family":"Newman","given":"Stephen J.","non-dropping-particle":"","parse-names":false,"suffix":""},{"dropping-particle":"","family":"Vourey","given":"Elodie","non-dropping-particle":"","parse-names":false,"suffix":""},{"dropping-particle":"","family":"Abascal","given":"Francisco J.","non-dropping-particle":"","parse-names":false,"suffix":""},{"dropping-particle":"","family":"Halafihi","given":"Tuikolongahau","non-dropping-particle":"","parse-names":false,"suffix":""},{"dropping-particle":"","family":"Kaltavara","given":"Jeremie","non-dropping-particle":"","parse-names":false,"suffix":""},{"dropping-particle":"","family":"Nicol","given":"Simon J.","non-dropping-particle":"","parse-names":false,"suffix":""}],"container-title":"Frontiers in Marine Science","id":"ITEM-6","issue":"December","issued":{"date-parts":[["2017"]]},"title":"Oceanic, Latitudinal, and Sex-Specific Variation in Demography of a Tropical Deepwater Snapper across the Indo-Pacific Region","type":"article-journal","volume":"4"},"uris":["http://www.mendeley.com/documents/?uuid=99aeb754-cadd-4bbf-865f-fff2018c6d67"]}],"mendeley":{"formattedCitation":"(Grimes 1987, Mees 1993, Newman et al. 2000, Newman and Dunk 2002, Williams et al. 2017, Taylor et al. 2018)","plainTextFormattedCitation":"(Grimes 1987, Mees 1993, Newman et al. 2000, Newman and Dunk 2002, Williams et al. 2017, Taylor et al. 2018)","previouslyFormattedCitation":"(Grimes 1987, Mees 1993, Newman et al. 2000, Newman and Dunk 2002, Williams et al. 2017, Taylor et al. 2018)"},"properties":{"noteIndex":0},"schema":"https://github.com/citation-style-language/schema/raw/master/csl-citation.json"}</w:instrText>
      </w:r>
      <w:r w:rsidR="00BC087D">
        <w:rPr>
          <w:rFonts w:ascii="Times New Roman" w:hAnsi="Times New Roman" w:cs="Times New Roman"/>
          <w:sz w:val="24"/>
          <w:szCs w:val="24"/>
        </w:rPr>
        <w:fldChar w:fldCharType="separate"/>
      </w:r>
      <w:r w:rsidR="00C14E95" w:rsidRPr="00C14E95">
        <w:rPr>
          <w:rFonts w:ascii="Times New Roman" w:hAnsi="Times New Roman" w:cs="Times New Roman"/>
          <w:noProof/>
          <w:sz w:val="24"/>
          <w:szCs w:val="24"/>
        </w:rPr>
        <w:t>(Grimes 1987, Mees 1993, Newman et al. 2000, Newman and Dunk 2002, Williams et al. 2017, Taylor et al. 2018)</w:t>
      </w:r>
      <w:ins w:id="198" w:author="Stephen Scherrer" w:date="2019-06-12T15:48:00Z">
        <w:r w:rsidR="00BC087D">
          <w:rPr>
            <w:rFonts w:ascii="Times New Roman" w:hAnsi="Times New Roman" w:cs="Times New Roman"/>
            <w:sz w:val="24"/>
            <w:szCs w:val="24"/>
          </w:rPr>
          <w:fldChar w:fldCharType="end"/>
        </w:r>
      </w:ins>
      <w:r w:rsidR="00ED5F4C">
        <w:rPr>
          <w:rFonts w:ascii="Times New Roman" w:hAnsi="Times New Roman" w:cs="Times New Roman"/>
          <w:sz w:val="24"/>
          <w:szCs w:val="24"/>
        </w:rPr>
        <w:t xml:space="preserve">. </w:t>
      </w:r>
      <w:commentRangeEnd w:id="188"/>
      <w:r w:rsidR="0009097F">
        <w:rPr>
          <w:rStyle w:val="CommentReference"/>
        </w:rPr>
        <w:commentReference w:id="188"/>
      </w:r>
      <w:ins w:id="199" w:author="Stephen Scherrer" w:date="2019-06-12T15:40:00Z">
        <w:r w:rsidR="00BC087D">
          <w:rPr>
            <w:rFonts w:ascii="Times New Roman" w:hAnsi="Times New Roman" w:cs="Times New Roman"/>
            <w:sz w:val="24"/>
            <w:szCs w:val="24"/>
          </w:rPr>
          <w:t xml:space="preserve"> </w:t>
        </w:r>
      </w:ins>
      <w:r w:rsidR="007565FE">
        <w:rPr>
          <w:rFonts w:ascii="Times New Roman" w:hAnsi="Times New Roman" w:cs="Times New Roman"/>
          <w:sz w:val="24"/>
          <w:szCs w:val="24"/>
        </w:rPr>
        <w:t>E</w:t>
      </w:r>
      <w:r w:rsidR="00777395" w:rsidRPr="00046C8F">
        <w:rPr>
          <w:rFonts w:ascii="Times New Roman" w:hAnsi="Times New Roman" w:cs="Times New Roman"/>
          <w:sz w:val="24"/>
          <w:szCs w:val="24"/>
        </w:rPr>
        <w:t xml:space="preserve">stimations of growth parameters for </w:t>
      </w:r>
      <w:r w:rsidR="00777395" w:rsidRPr="00622A71">
        <w:rPr>
          <w:rFonts w:ascii="Times New Roman" w:hAnsi="Times New Roman" w:cs="Times New Roman"/>
          <w:i/>
          <w:sz w:val="24"/>
          <w:szCs w:val="24"/>
        </w:rPr>
        <w:t>P. filamentosus</w:t>
      </w:r>
      <w:r w:rsidR="00777395" w:rsidRPr="00046C8F">
        <w:rPr>
          <w:rFonts w:ascii="Times New Roman" w:hAnsi="Times New Roman" w:cs="Times New Roman"/>
          <w:sz w:val="24"/>
          <w:szCs w:val="24"/>
        </w:rPr>
        <w:t xml:space="preserve"> in the Central Pacific</w:t>
      </w:r>
      <w:r w:rsidR="007565FE">
        <w:rPr>
          <w:rFonts w:ascii="Times New Roman" w:hAnsi="Times New Roman" w:cs="Times New Roman"/>
          <w:sz w:val="24"/>
          <w:szCs w:val="24"/>
        </w:rPr>
        <w:t xml:space="preserve"> </w:t>
      </w:r>
      <w:ins w:id="200" w:author="Stephen Scherrer" w:date="2019-06-12T14:17:00Z">
        <w:r w:rsidR="008A1E38">
          <w:rPr>
            <w:rFonts w:ascii="Times New Roman" w:hAnsi="Times New Roman" w:cs="Times New Roman"/>
            <w:sz w:val="24"/>
            <w:szCs w:val="24"/>
          </w:rPr>
          <w:t xml:space="preserve">have been historically </w:t>
        </w:r>
      </w:ins>
      <w:r w:rsidR="00ED5F4C">
        <w:rPr>
          <w:rFonts w:ascii="Times New Roman" w:hAnsi="Times New Roman" w:cs="Times New Roman"/>
          <w:sz w:val="24"/>
          <w:szCs w:val="24"/>
        </w:rPr>
        <w:t>sex agnostic</w:t>
      </w:r>
      <w:r w:rsidR="007565FE">
        <w:rPr>
          <w:rFonts w:ascii="Times New Roman" w:hAnsi="Times New Roman" w:cs="Times New Roman"/>
          <w:sz w:val="24"/>
          <w:szCs w:val="24"/>
        </w:rPr>
        <w:t xml:space="preserve"> and method</w:t>
      </w:r>
      <w:ins w:id="201" w:author="Stephen Scherrer" w:date="2019-06-12T14:17:00Z">
        <w:r w:rsidR="008A1E38">
          <w:rPr>
            <w:rFonts w:ascii="Times New Roman" w:hAnsi="Times New Roman" w:cs="Times New Roman"/>
            <w:sz w:val="24"/>
            <w:szCs w:val="24"/>
          </w:rPr>
          <w:t>s</w:t>
        </w:r>
      </w:ins>
      <w:r w:rsidR="007565FE">
        <w:rPr>
          <w:rFonts w:ascii="Times New Roman" w:hAnsi="Times New Roman" w:cs="Times New Roman"/>
          <w:sz w:val="24"/>
          <w:szCs w:val="24"/>
        </w:rPr>
        <w:t xml:space="preserve"> for non-invasive sexing of this species was unknown until recently (</w:t>
      </w:r>
      <w:proofErr w:type="spellStart"/>
      <w:r w:rsidR="007565FE">
        <w:rPr>
          <w:rFonts w:ascii="Times New Roman" w:hAnsi="Times New Roman" w:cs="Times New Roman"/>
          <w:sz w:val="24"/>
          <w:szCs w:val="24"/>
        </w:rPr>
        <w:t>Luers</w:t>
      </w:r>
      <w:proofErr w:type="spellEnd"/>
      <w:r w:rsidR="007565FE">
        <w:rPr>
          <w:rFonts w:ascii="Times New Roman" w:hAnsi="Times New Roman" w:cs="Times New Roman"/>
          <w:sz w:val="24"/>
          <w:szCs w:val="24"/>
        </w:rPr>
        <w:t xml:space="preserve"> et al. 2017).</w:t>
      </w:r>
      <w:ins w:id="202" w:author="Stephen Scherrer" w:date="2019-06-12T15:38:00Z">
        <w:r w:rsidR="00BC087D">
          <w:rPr>
            <w:rFonts w:ascii="Times New Roman" w:hAnsi="Times New Roman" w:cs="Times New Roman"/>
            <w:sz w:val="24"/>
            <w:szCs w:val="24"/>
          </w:rPr>
          <w:t xml:space="preserve"> </w:t>
        </w:r>
      </w:ins>
      <w:del w:id="203" w:author="Stephen Scherrer" w:date="2019-06-12T15:39:00Z">
        <w:r w:rsidR="007565FE" w:rsidDel="00BC087D">
          <w:rPr>
            <w:rFonts w:ascii="Times New Roman" w:hAnsi="Times New Roman" w:cs="Times New Roman"/>
            <w:sz w:val="24"/>
            <w:szCs w:val="24"/>
          </w:rPr>
          <w:delText xml:space="preserve"> </w:delText>
        </w:r>
      </w:del>
      <w:commentRangeStart w:id="204"/>
      <w:r w:rsidR="00ED5F4C">
        <w:rPr>
          <w:rFonts w:ascii="Times New Roman" w:hAnsi="Times New Roman" w:cs="Times New Roman"/>
          <w:sz w:val="24"/>
          <w:szCs w:val="24"/>
        </w:rPr>
        <w:t>If</w:t>
      </w:r>
      <w:r w:rsidR="00E8463B">
        <w:rPr>
          <w:rFonts w:ascii="Times New Roman" w:hAnsi="Times New Roman" w:cs="Times New Roman"/>
          <w:sz w:val="24"/>
          <w:szCs w:val="24"/>
        </w:rPr>
        <w:t xml:space="preserve"> one </w:t>
      </w:r>
      <w:r w:rsidR="008B4D93">
        <w:rPr>
          <w:rFonts w:ascii="Times New Roman" w:hAnsi="Times New Roman" w:cs="Times New Roman"/>
          <w:sz w:val="24"/>
          <w:szCs w:val="24"/>
        </w:rPr>
        <w:t>sex</w:t>
      </w:r>
      <w:r w:rsidR="00E8463B">
        <w:rPr>
          <w:rFonts w:ascii="Times New Roman" w:hAnsi="Times New Roman" w:cs="Times New Roman"/>
          <w:sz w:val="24"/>
          <w:szCs w:val="24"/>
        </w:rPr>
        <w:t xml:space="preserve"> attains a greater asymptotic length than the other, that sex is likely to be over represented in the largest size classes relative to the total population. At sizes where the sex ratio of individuals is similar to the sex ratio of the total sampled population, averaging of model parameters </w:t>
      </w:r>
      <w:r w:rsidR="00E3548C">
        <w:rPr>
          <w:rFonts w:ascii="Times New Roman" w:hAnsi="Times New Roman" w:cs="Times New Roman"/>
          <w:sz w:val="24"/>
          <w:szCs w:val="24"/>
        </w:rPr>
        <w:t xml:space="preserve">between sexes </w:t>
      </w:r>
      <w:r w:rsidR="00E8463B">
        <w:rPr>
          <w:rFonts w:ascii="Times New Roman" w:hAnsi="Times New Roman" w:cs="Times New Roman"/>
          <w:sz w:val="24"/>
          <w:szCs w:val="24"/>
        </w:rPr>
        <w:t xml:space="preserve">results </w:t>
      </w:r>
      <w:r w:rsidR="00E3548C">
        <w:rPr>
          <w:rFonts w:ascii="Times New Roman" w:hAnsi="Times New Roman" w:cs="Times New Roman"/>
          <w:sz w:val="24"/>
          <w:szCs w:val="24"/>
        </w:rPr>
        <w:t>in</w:t>
      </w:r>
      <w:r w:rsidR="00E8463B">
        <w:rPr>
          <w:rFonts w:ascii="Times New Roman" w:hAnsi="Times New Roman" w:cs="Times New Roman"/>
          <w:sz w:val="24"/>
          <w:szCs w:val="24"/>
        </w:rPr>
        <w:t xml:space="preserve"> excess model deviation. </w:t>
      </w:r>
      <w:commentRangeEnd w:id="204"/>
      <w:r w:rsidR="00033AB3">
        <w:rPr>
          <w:rStyle w:val="CommentReference"/>
        </w:rPr>
        <w:commentReference w:id="204"/>
      </w:r>
      <w:r w:rsidR="00E8463B">
        <w:rPr>
          <w:rFonts w:ascii="Times New Roman" w:hAnsi="Times New Roman" w:cs="Times New Roman"/>
          <w:sz w:val="24"/>
          <w:szCs w:val="24"/>
        </w:rPr>
        <w:t xml:space="preserve">However, </w:t>
      </w:r>
      <w:commentRangeStart w:id="205"/>
      <w:r w:rsidR="008576D6">
        <w:rPr>
          <w:rFonts w:ascii="Times New Roman" w:hAnsi="Times New Roman" w:cs="Times New Roman"/>
          <w:sz w:val="24"/>
          <w:szCs w:val="24"/>
        </w:rPr>
        <w:t xml:space="preserve">for the largest sizes </w:t>
      </w:r>
      <w:r w:rsidR="00E3548C">
        <w:rPr>
          <w:rFonts w:ascii="Times New Roman" w:hAnsi="Times New Roman" w:cs="Times New Roman"/>
          <w:sz w:val="24"/>
          <w:szCs w:val="24"/>
        </w:rPr>
        <w:t>where</w:t>
      </w:r>
      <w:r w:rsidR="00E8463B" w:rsidRPr="00046C8F">
        <w:rPr>
          <w:rFonts w:ascii="Times New Roman" w:hAnsi="Times New Roman" w:cs="Times New Roman"/>
          <w:sz w:val="24"/>
          <w:szCs w:val="24"/>
        </w:rPr>
        <w:t xml:space="preserve"> sex ratio</w:t>
      </w:r>
      <w:r w:rsidR="008576D6">
        <w:rPr>
          <w:rFonts w:ascii="Times New Roman" w:hAnsi="Times New Roman" w:cs="Times New Roman"/>
          <w:sz w:val="24"/>
          <w:szCs w:val="24"/>
        </w:rPr>
        <w:t>s</w:t>
      </w:r>
      <w:r w:rsidR="00E8463B" w:rsidRPr="00046C8F">
        <w:rPr>
          <w:rFonts w:ascii="Times New Roman" w:hAnsi="Times New Roman" w:cs="Times New Roman"/>
          <w:sz w:val="24"/>
          <w:szCs w:val="24"/>
        </w:rPr>
        <w:t xml:space="preserve"> </w:t>
      </w:r>
      <w:commentRangeEnd w:id="205"/>
      <w:r w:rsidR="003722A2">
        <w:rPr>
          <w:rStyle w:val="CommentReference"/>
        </w:rPr>
        <w:commentReference w:id="205"/>
      </w:r>
      <w:r w:rsidR="008576D6">
        <w:rPr>
          <w:rFonts w:ascii="Times New Roman" w:hAnsi="Times New Roman" w:cs="Times New Roman"/>
          <w:sz w:val="24"/>
          <w:szCs w:val="24"/>
        </w:rPr>
        <w:t xml:space="preserve">are </w:t>
      </w:r>
      <w:r w:rsidR="00E8463B" w:rsidRPr="00046C8F">
        <w:rPr>
          <w:rFonts w:ascii="Times New Roman" w:hAnsi="Times New Roman" w:cs="Times New Roman"/>
          <w:sz w:val="24"/>
          <w:szCs w:val="24"/>
        </w:rPr>
        <w:t xml:space="preserve">not representative of </w:t>
      </w:r>
      <w:r w:rsidR="00E8463B">
        <w:rPr>
          <w:rFonts w:ascii="Times New Roman" w:hAnsi="Times New Roman" w:cs="Times New Roman"/>
          <w:sz w:val="24"/>
          <w:szCs w:val="24"/>
        </w:rPr>
        <w:t xml:space="preserve">the population as a </w:t>
      </w:r>
      <w:proofErr w:type="gramStart"/>
      <w:r w:rsidR="00E8463B">
        <w:rPr>
          <w:rFonts w:ascii="Times New Roman" w:hAnsi="Times New Roman" w:cs="Times New Roman"/>
          <w:sz w:val="24"/>
          <w:szCs w:val="24"/>
        </w:rPr>
        <w:t xml:space="preserve">whole, </w:t>
      </w:r>
      <w:r w:rsidR="00E8463B" w:rsidRPr="00046C8F">
        <w:rPr>
          <w:rFonts w:ascii="Times New Roman" w:hAnsi="Times New Roman" w:cs="Times New Roman"/>
          <w:sz w:val="24"/>
          <w:szCs w:val="24"/>
        </w:rPr>
        <w:t>estimated growth parameters</w:t>
      </w:r>
      <w:proofErr w:type="gramEnd"/>
      <w:r w:rsidR="00E8463B" w:rsidRPr="00046C8F">
        <w:rPr>
          <w:rFonts w:ascii="Times New Roman" w:hAnsi="Times New Roman" w:cs="Times New Roman"/>
          <w:sz w:val="24"/>
          <w:szCs w:val="24"/>
        </w:rPr>
        <w:t xml:space="preserve"> </w:t>
      </w:r>
      <w:r w:rsidR="008576D6">
        <w:rPr>
          <w:rFonts w:ascii="Times New Roman" w:hAnsi="Times New Roman" w:cs="Times New Roman"/>
          <w:sz w:val="24"/>
          <w:szCs w:val="24"/>
        </w:rPr>
        <w:t xml:space="preserve">represent an </w:t>
      </w:r>
      <w:r w:rsidR="00E8463B">
        <w:rPr>
          <w:rFonts w:ascii="Times New Roman" w:hAnsi="Times New Roman" w:cs="Times New Roman"/>
          <w:sz w:val="24"/>
          <w:szCs w:val="24"/>
        </w:rPr>
        <w:t>averag</w:t>
      </w:r>
      <w:r w:rsidR="008576D6">
        <w:rPr>
          <w:rFonts w:ascii="Times New Roman" w:hAnsi="Times New Roman" w:cs="Times New Roman"/>
          <w:sz w:val="24"/>
          <w:szCs w:val="24"/>
        </w:rPr>
        <w:t>e of</w:t>
      </w:r>
      <w:r w:rsidR="00E8463B">
        <w:rPr>
          <w:rFonts w:ascii="Times New Roman" w:hAnsi="Times New Roman" w:cs="Times New Roman"/>
          <w:sz w:val="24"/>
          <w:szCs w:val="24"/>
        </w:rPr>
        <w:t xml:space="preserve"> </w:t>
      </w:r>
      <w:r w:rsidR="008576D6">
        <w:rPr>
          <w:rFonts w:ascii="Times New Roman" w:hAnsi="Times New Roman" w:cs="Times New Roman"/>
          <w:sz w:val="24"/>
          <w:szCs w:val="24"/>
        </w:rPr>
        <w:t>both</w:t>
      </w:r>
      <w:r w:rsidR="00E8463B">
        <w:rPr>
          <w:rFonts w:ascii="Times New Roman" w:hAnsi="Times New Roman" w:cs="Times New Roman"/>
          <w:sz w:val="24"/>
          <w:szCs w:val="24"/>
        </w:rPr>
        <w:t xml:space="preserve"> sexes </w:t>
      </w:r>
      <w:r w:rsidR="00E3548C">
        <w:rPr>
          <w:rFonts w:ascii="Times New Roman" w:hAnsi="Times New Roman" w:cs="Times New Roman"/>
          <w:sz w:val="24"/>
          <w:szCs w:val="24"/>
        </w:rPr>
        <w:t xml:space="preserve">and </w:t>
      </w:r>
      <w:r w:rsidR="00E8463B" w:rsidRPr="00046C8F">
        <w:rPr>
          <w:rFonts w:ascii="Times New Roman" w:hAnsi="Times New Roman" w:cs="Times New Roman"/>
          <w:sz w:val="24"/>
          <w:szCs w:val="24"/>
        </w:rPr>
        <w:t>will underestimate recapture lengths for</w:t>
      </w:r>
      <w:r w:rsidR="00E8463B">
        <w:rPr>
          <w:rFonts w:ascii="Times New Roman" w:hAnsi="Times New Roman" w:cs="Times New Roman"/>
          <w:sz w:val="24"/>
          <w:szCs w:val="24"/>
        </w:rPr>
        <w:t xml:space="preserve"> largest individuals from one sex while overestimating the recapture length of the largest individuals of the other</w:t>
      </w:r>
      <w:r w:rsidR="00E8463B" w:rsidRPr="00046C8F">
        <w:rPr>
          <w:rFonts w:ascii="Times New Roman" w:hAnsi="Times New Roman" w:cs="Times New Roman"/>
          <w:sz w:val="24"/>
          <w:szCs w:val="24"/>
        </w:rPr>
        <w:t>.</w:t>
      </w:r>
      <w:r w:rsidR="00ED5F4C">
        <w:rPr>
          <w:rFonts w:ascii="Times New Roman" w:hAnsi="Times New Roman" w:cs="Times New Roman"/>
          <w:sz w:val="24"/>
          <w:szCs w:val="24"/>
        </w:rPr>
        <w:t xml:space="preserve"> </w:t>
      </w:r>
    </w:p>
    <w:p w14:paraId="1CD09FF6" w14:textId="1C0BBF2B" w:rsidR="008C372D" w:rsidRPr="00046C8F" w:rsidRDefault="00777395" w:rsidP="00777395">
      <w:pPr>
        <w:spacing w:line="480" w:lineRule="auto"/>
        <w:rPr>
          <w:rFonts w:ascii="Times New Roman" w:hAnsi="Times New Roman" w:cs="Times New Roman"/>
          <w:sz w:val="24"/>
          <w:szCs w:val="24"/>
        </w:rPr>
      </w:pPr>
      <w:r w:rsidRPr="00046C8F">
        <w:rPr>
          <w:rFonts w:ascii="Times New Roman" w:hAnsi="Times New Roman" w:cs="Times New Roman"/>
          <w:i/>
          <w:sz w:val="24"/>
          <w:szCs w:val="24"/>
        </w:rPr>
        <w:tab/>
      </w:r>
      <w:r w:rsidR="00ED5F4C">
        <w:rPr>
          <w:rFonts w:ascii="Times New Roman" w:hAnsi="Times New Roman" w:cs="Times New Roman"/>
          <w:sz w:val="24"/>
          <w:szCs w:val="24"/>
        </w:rPr>
        <w:t>A</w:t>
      </w:r>
      <w:r w:rsidR="00ED5F4C" w:rsidRPr="00046C8F">
        <w:rPr>
          <w:rFonts w:ascii="Times New Roman" w:hAnsi="Times New Roman" w:cs="Times New Roman"/>
          <w:sz w:val="24"/>
          <w:szCs w:val="24"/>
        </w:rPr>
        <w:t>ccurate estimates of von Bertalanffy growth parameters are</w:t>
      </w:r>
      <w:r w:rsidR="00ED5F4C">
        <w:rPr>
          <w:rFonts w:ascii="Times New Roman" w:hAnsi="Times New Roman" w:cs="Times New Roman"/>
          <w:sz w:val="24"/>
          <w:szCs w:val="24"/>
        </w:rPr>
        <w:t xml:space="preserve"> very </w:t>
      </w:r>
      <w:r w:rsidR="00ED5F4C" w:rsidRPr="00046C8F">
        <w:rPr>
          <w:rFonts w:ascii="Times New Roman" w:hAnsi="Times New Roman" w:cs="Times New Roman"/>
          <w:sz w:val="24"/>
          <w:szCs w:val="24"/>
        </w:rPr>
        <w:t>importa</w:t>
      </w:r>
      <w:r w:rsidR="00ED5F4C">
        <w:rPr>
          <w:rFonts w:ascii="Times New Roman" w:hAnsi="Times New Roman" w:cs="Times New Roman"/>
          <w:sz w:val="24"/>
          <w:szCs w:val="24"/>
        </w:rPr>
        <w:t>nt for management.</w:t>
      </w:r>
      <w:r w:rsidR="00A27B2A">
        <w:rPr>
          <w:rFonts w:ascii="Times New Roman" w:hAnsi="Times New Roman" w:cs="Times New Roman"/>
          <w:sz w:val="24"/>
          <w:szCs w:val="24"/>
        </w:rPr>
        <w:t xml:space="preserve"> </w:t>
      </w:r>
      <w:r>
        <w:rPr>
          <w:rFonts w:ascii="Times New Roman" w:hAnsi="Times New Roman" w:cs="Times New Roman"/>
          <w:sz w:val="24"/>
          <w:szCs w:val="24"/>
        </w:rPr>
        <w:t>G</w:t>
      </w:r>
      <w:r w:rsidRPr="00046C8F">
        <w:rPr>
          <w:rFonts w:ascii="Times New Roman" w:hAnsi="Times New Roman" w:cs="Times New Roman"/>
          <w:sz w:val="24"/>
          <w:szCs w:val="24"/>
        </w:rPr>
        <w:t>rowth parameters are often used directly or indirectly in stock assessment and fisheries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{"citationItems":[{"id":"ITEM-1","itemData":{"author":[{"dropping-particle":"","family":"Haight","given":"Wayne R.","non-dropping-particle":"","parse-names":false,"suffix":""},{"dropping-particle":"","family":"Kobayashi","given":"Donald R.","non-dropping-particle":"","parse-names":false,"suffix":""},{"dropping-particle":"","family":"Kawamoto","given":"Kurt E.","non-dropping-particle":"","parse-names":false,"suffix":""}],"container-title":"Marine Fisheries Review","id":"ITEM-1","issue":"2","issued":{"date-parts":[["1993"]]},"page":"20-27","title":"Biology and Management of Deepwater Snappers of the Hawaiian Archipelago","type":"article-journal","volume":"55"},"uris":["http://www.mendeley.com/documents/?uuid=9aa434fa-c774-4a63-b5c6-4f4f8ac26105"]},{"id":"ITEM-2","itemData":{"author":[{"dropping-particle":"","family":"Polovina","given":"J J","non-dropping-particle":"","parse-names":false,"suffix":""},{"dropping-particle":"","family":"Ralston","given":"S","non-dropping-particle":"","parse-names":false,"suffix":""},{"dropping-particle":"","family":"Ralston","given":"S","non-dropping-particle":"","parse-names":false,"suffix":""}],"container-title":"Tropical snappers and groupers: Biology and fisheries management","id":"ITEM-2","issued":{"date-parts":[["1987"]]},"page":"505-532","title":"Assessment and management of deepwater bottom fishes in Hawaii and the Marianas","type":"article-journal"},"uris":["http://www.mendeley.com/documents/?uuid=83994c76-884d-4e9c-b16e-a610ac8e71c0"]}],"mendeley":{"formattedCitation":"(Polovina et al. 1987, Haight et al. 1993)","plainTextFormattedCitation":"(Polovina et al. 1987, Haight et al. 1993)","previouslyFormattedCitation":"(Polovina et al. 1987, Haight et al. 1993)"},"properties":{"noteIndex":0},"schema":"https://github.com/citation-style-language/schema/raw/master/csl-citation.json"}</w:instrText>
      </w:r>
      <w:r>
        <w:rPr>
          <w:rFonts w:ascii="Times New Roman" w:hAnsi="Times New Roman" w:cs="Times New Roman"/>
          <w:sz w:val="24"/>
          <w:szCs w:val="24"/>
        </w:rPr>
        <w:fldChar w:fldCharType="separate"/>
      </w:r>
      <w:r w:rsidRPr="00DC38CD">
        <w:rPr>
          <w:rFonts w:ascii="Times New Roman" w:hAnsi="Times New Roman" w:cs="Times New Roman"/>
          <w:noProof/>
          <w:sz w:val="24"/>
          <w:szCs w:val="24"/>
        </w:rPr>
        <w:t>(Polovina et al. 1987, Haight et al. 1993)</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These efforts are sensitive to both growth parameters and the model used to estimate those parameters. </w:t>
      </w:r>
      <w:commentRangeStart w:id="206"/>
      <w:commentRangeStart w:id="207"/>
      <w:r w:rsidRPr="00046C8F">
        <w:rPr>
          <w:rFonts w:ascii="Times New Roman" w:hAnsi="Times New Roman" w:cs="Times New Roman"/>
          <w:sz w:val="24"/>
          <w:szCs w:val="24"/>
        </w:rPr>
        <w:t xml:space="preserve">For example, the rate of instantaneous natural mortality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is a value of interest often inferred using empirical relationships between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{"citationItems":[{"id":"ITEM-1","itemData":{"DOI":"10.1139/f95-233","ISBN":"0706652X (ISSN)","ISSN":"0706-652X","PMID":"438","abstract":"The Beverton and Holt invariants are three special relations among life history parameters: Mxm = C1, M/K = C2, and L(xm)/Linf = C3, where M is the instantaneous natural mortality rate per individual, xm is age at maturity, K is the von Bertalanffy growth coefficient, L(xm) is length at maturity, Linf is asymptotic length, and C1, C2, and C3 are constants. In this study the Beverton and Holt invariants were obtained from maximization of the fecundity function that optimizes the trade-off between survival and fecundity; this approach applies conventional fishery models and provides estimates of the constants C1, C2, and C3. These estimates can be compared with the estimates obtained by regression of 1/M on xm, M on K, and L(xm) on Linf across species and across populations within species. The values of the constants obtained from regression across species agree closely with the theoretical values of the constants. In fishery assessments, natural mortality is often approximated using growth parameters, and the analyses reported here indicate that the relations are not just statistical relations, but rather result from fundamental ecological relations among the parameters.","author":[{"dropping-particle":"","family":"Jensen","given":"A L","non-dropping-particle":"","parse-names":false,"suffix":""}],"container-title":"Canadian Journal of Fisheries and Aquatic Sciences","id":"ITEM-1","issue":"4","issued":{"date-parts":[["1996"]]},"page":"820-822","title":"Beverton and Holt life history invariants result from optimal trade-off of reproduction and survival","type":"article-journal","volume":"53"},"uris":["http://www.mendeley.com/documents/?uuid=8253f551-fc14-4ca1-8468-f10fe3cf63af"]},{"id":"ITEM-2","itemData":{"ISBN":"0813371791","author":[{"dropping-particle":"","family":"Ralston","given":"Stephen Van Dyke","non-dropping-particle":"","parse-names":false,"suffix":""}],"container-title":"Tropical snappers and groupers: biology and fisheries management","id":"ITEM-2","issued":{"date-parts":[["1987"]]},"page":"375-404","title":"Mortality rates of snappers and groupers","type":"article-journal"},"uris":["http://www.mendeley.com/documents/?uuid=2843495d-fe05-4b5a-a22f-ceca9103ccff"]},{"id":"ITEM-3","itemData":{"DOI":"10.1002/eap.1606","ISBN":"4955139574","ISSN":"19395582","PMID":"28199780","abstract":"Introduction: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DULCIS.","author":[{"dropping-particle":"","family":"Thorson","given":"James T.","non-dropping-particle":"","parse-names":false,"suffix":""},{"dropping-particle":"","family":"Munch","given":"Stephan B.","non-dropping-particle":"","parse-names":false,"suffix":""},{"dropping-particle":"","family":"Cope","given":"Jason M.","non-dropping-particle":"","parse-names":false,"suffix":""},{"dropping-particle":"","family":"Gao","given":"Jin","non-dropping-particle":"","parse-names":false,"suffix":""}],"container-title":"Ecological Applications","id":"ITEM-3","issue":"8","issued":{"date-parts":[["2017"]]},"page":"2262-2276","title":"Predicting life history parameters for all fishes worldwide","type":"article-journal","volume":"27"},"uris":["http://www.mendeley.com/documents/?uuid=845885c7-5234-4192-bc32-b7d1e006fd3a"]}],"mendeley":{"formattedCitation":"(Ralston 1987, Jensen 1996, Thorson et al. 2017)","plainTextFormattedCitation":"(Ralston 1987, Jensen 1996, Thorson et al. 2017)","previouslyFormattedCitation":"(Ralston 1987, Jensen 1996, Thorson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1987, Jensen 1996, Thorson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Underestimating </w:t>
      </w:r>
      <m:oMath>
        <m:r>
          <w:rPr>
            <w:rFonts w:ascii="Cambria Math" w:hAnsi="Cambria Math" w:cs="Times New Roman"/>
            <w:sz w:val="24"/>
            <w:szCs w:val="24"/>
          </w:rPr>
          <m:t>K</m:t>
        </m:r>
      </m:oMath>
      <w:r w:rsidRPr="00046C8F">
        <w:rPr>
          <w:rFonts w:ascii="Times New Roman" w:hAnsi="Times New Roman" w:cs="Times New Roman"/>
          <w:sz w:val="24"/>
          <w:szCs w:val="24"/>
        </w:rPr>
        <w:t xml:space="preserve"> will underestimate </w:t>
      </w:r>
      <w:r w:rsidRPr="00046C8F">
        <w:rPr>
          <w:rFonts w:ascii="Times New Roman" w:hAnsi="Times New Roman" w:cs="Times New Roman"/>
          <w:i/>
          <w:sz w:val="24"/>
          <w:szCs w:val="24"/>
        </w:rPr>
        <w:t>M</w:t>
      </w:r>
      <w:r w:rsidRPr="00046C8F">
        <w:rPr>
          <w:rFonts w:ascii="Times New Roman" w:hAnsi="Times New Roman" w:cs="Times New Roman"/>
          <w:sz w:val="24"/>
          <w:szCs w:val="24"/>
        </w:rPr>
        <w:t>, characterizing a stock as less productive than it actually is</w:t>
      </w:r>
      <w:r w:rsidR="00ED5F4C">
        <w:rPr>
          <w:rFonts w:ascii="Times New Roman" w:hAnsi="Times New Roman" w:cs="Times New Roman"/>
          <w:sz w:val="24"/>
          <w:szCs w:val="24"/>
        </w:rPr>
        <w:t xml:space="preserve"> while overestimating K will overestimate M</w:t>
      </w:r>
      <w:commentRangeEnd w:id="206"/>
      <w:r w:rsidR="004D1662">
        <w:rPr>
          <w:rStyle w:val="CommentReference"/>
        </w:rPr>
        <w:commentReference w:id="206"/>
      </w:r>
      <w:commentRangeEnd w:id="207"/>
      <w:r w:rsidR="008A1E38">
        <w:rPr>
          <w:rStyle w:val="CommentReference"/>
        </w:rPr>
        <w:commentReference w:id="207"/>
      </w:r>
      <w:r w:rsidRPr="00046C8F">
        <w:rPr>
          <w:rFonts w:ascii="Times New Roman" w:hAnsi="Times New Roman" w:cs="Times New Roman"/>
          <w:sz w:val="24"/>
          <w:szCs w:val="24"/>
        </w:rPr>
        <w:t xml:space="preserve">. If the management regime is linked to such a flawed estimate of stock productivity, then the stock is likely to be mismanaged and under </w:t>
      </w:r>
      <w:r w:rsidR="00ED5F4C">
        <w:rPr>
          <w:rFonts w:ascii="Times New Roman" w:hAnsi="Times New Roman" w:cs="Times New Roman"/>
          <w:sz w:val="24"/>
          <w:szCs w:val="24"/>
        </w:rPr>
        <w:t xml:space="preserve">or over </w:t>
      </w:r>
      <w:r w:rsidRPr="00046C8F">
        <w:rPr>
          <w:rFonts w:ascii="Times New Roman" w:hAnsi="Times New Roman" w:cs="Times New Roman"/>
          <w:sz w:val="24"/>
          <w:szCs w:val="24"/>
        </w:rPr>
        <w:t>harvested</w:t>
      </w:r>
      <w:r w:rsidR="00ED5F4C">
        <w:rPr>
          <w:rFonts w:ascii="Times New Roman" w:hAnsi="Times New Roman" w:cs="Times New Roman"/>
          <w:sz w:val="24"/>
          <w:szCs w:val="24"/>
        </w:rPr>
        <w:t>, respectively, relative</w:t>
      </w:r>
      <w:r w:rsidRPr="00046C8F">
        <w:rPr>
          <w:rFonts w:ascii="Times New Roman" w:hAnsi="Times New Roman" w:cs="Times New Roman"/>
          <w:sz w:val="24"/>
          <w:szCs w:val="24"/>
        </w:rPr>
        <w:t xml:space="preserve"> to its true biological potential. </w:t>
      </w:r>
      <w:r w:rsidR="008C372D" w:rsidRPr="00046C8F">
        <w:rPr>
          <w:rFonts w:ascii="Times New Roman" w:hAnsi="Times New Roman" w:cs="Times New Roman"/>
          <w:sz w:val="24"/>
          <w:szCs w:val="24"/>
        </w:rPr>
        <w:t xml:space="preserve">Future work to refine growth estimates for </w:t>
      </w:r>
      <w:r w:rsidR="008C372D" w:rsidRPr="00622A71">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should consider that growth trajectories may differ between males and females.</w:t>
      </w:r>
    </w:p>
    <w:p w14:paraId="0A955AD1" w14:textId="77777777" w:rsidR="008C372D" w:rsidRPr="00046C8F" w:rsidRDefault="008C372D" w:rsidP="008C372D">
      <w:pPr>
        <w:spacing w:line="480" w:lineRule="auto"/>
        <w:outlineLvl w:val="0"/>
        <w:rPr>
          <w:rFonts w:ascii="Times New Roman" w:hAnsi="Times New Roman" w:cs="Times New Roman"/>
          <w:b/>
          <w:i/>
          <w:sz w:val="24"/>
          <w:szCs w:val="24"/>
        </w:rPr>
      </w:pPr>
    </w:p>
    <w:p w14:paraId="1EC9AB1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Acknowledgements</w:t>
      </w:r>
    </w:p>
    <w:p w14:paraId="2259C1AE" w14:textId="0C602FBD" w:rsidR="008C372D" w:rsidRPr="00046C8F" w:rsidRDefault="008C372D" w:rsidP="008C372D">
      <w:pPr>
        <w:spacing w:line="480" w:lineRule="auto"/>
        <w:outlineLvl w:val="0"/>
        <w:rPr>
          <w:rFonts w:ascii="Times New Roman" w:hAnsi="Times New Roman" w:cs="Times New Roman"/>
          <w:sz w:val="24"/>
          <w:szCs w:val="24"/>
        </w:rPr>
      </w:pPr>
      <w:r w:rsidRPr="00046C8F">
        <w:rPr>
          <w:rFonts w:ascii="Times New Roman" w:hAnsi="Times New Roman" w:cs="Times New Roman"/>
          <w:sz w:val="24"/>
          <w:szCs w:val="24"/>
        </w:rPr>
        <w:t xml:space="preserve">The authors would like to thank everyone involved with OTP. We are also thankful to the authors of the other studies that collected the data presented here including Frank Parrish, Robert Moffitt, Stephen Ralston, Garret Miyamoto, Allen Andrews, Edward DeMartini, Jon </w:t>
      </w:r>
      <w:proofErr w:type="spellStart"/>
      <w:r w:rsidRPr="00046C8F">
        <w:rPr>
          <w:rFonts w:ascii="Times New Roman" w:hAnsi="Times New Roman" w:cs="Times New Roman"/>
          <w:sz w:val="24"/>
          <w:szCs w:val="24"/>
        </w:rPr>
        <w:t>Brodziak</w:t>
      </w:r>
      <w:proofErr w:type="spellEnd"/>
      <w:r w:rsidRPr="00046C8F">
        <w:rPr>
          <w:rFonts w:ascii="Times New Roman" w:hAnsi="Times New Roman" w:cs="Times New Roman"/>
          <w:sz w:val="24"/>
          <w:szCs w:val="24"/>
        </w:rPr>
        <w:t>, Ryan Nichols, and Robert Humphreys. Thanks to Annette Tagawa for providing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the OTP mark recapture data used in this analysis. We would also like to thank Zane Zhang and Paige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for providing code used to fit Bayesian and maximum likelihood models. Finally, we would like to thank Joe O’Malley</w:t>
      </w:r>
      <w:r w:rsidR="002E29E4">
        <w:rPr>
          <w:rFonts w:ascii="Times New Roman" w:hAnsi="Times New Roman" w:cs="Times New Roman"/>
          <w:sz w:val="24"/>
          <w:szCs w:val="24"/>
        </w:rPr>
        <w:t xml:space="preserve"> </w:t>
      </w:r>
      <w:r w:rsidRPr="00046C8F">
        <w:rPr>
          <w:rFonts w:ascii="Times New Roman" w:hAnsi="Times New Roman" w:cs="Times New Roman"/>
          <w:sz w:val="24"/>
          <w:szCs w:val="24"/>
        </w:rPr>
        <w:t>and Frank Parrish for their advice and feedback during this project</w:t>
      </w:r>
      <w:r w:rsidR="00991EDB">
        <w:rPr>
          <w:rFonts w:ascii="Times New Roman" w:hAnsi="Times New Roman" w:cs="Times New Roman"/>
          <w:sz w:val="24"/>
          <w:szCs w:val="24"/>
        </w:rPr>
        <w:t xml:space="preserve"> </w:t>
      </w:r>
      <w:r w:rsidR="00465BAF">
        <w:rPr>
          <w:rFonts w:ascii="Times New Roman" w:hAnsi="Times New Roman" w:cs="Times New Roman"/>
          <w:sz w:val="24"/>
          <w:szCs w:val="24"/>
        </w:rPr>
        <w:t>and</w:t>
      </w:r>
      <w:r w:rsidR="002E29E4">
        <w:rPr>
          <w:rFonts w:ascii="Times New Roman" w:hAnsi="Times New Roman" w:cs="Times New Roman"/>
          <w:sz w:val="24"/>
          <w:szCs w:val="24"/>
        </w:rPr>
        <w:t xml:space="preserve"> Allen Andrews</w:t>
      </w:r>
      <w:r w:rsidR="00991EDB">
        <w:rPr>
          <w:rFonts w:ascii="Times New Roman" w:hAnsi="Times New Roman" w:cs="Times New Roman"/>
          <w:sz w:val="24"/>
          <w:szCs w:val="24"/>
        </w:rPr>
        <w:t xml:space="preserve"> </w:t>
      </w:r>
      <w:r w:rsidR="002E29E4">
        <w:rPr>
          <w:rFonts w:ascii="Times New Roman" w:hAnsi="Times New Roman" w:cs="Times New Roman"/>
          <w:sz w:val="24"/>
          <w:szCs w:val="24"/>
        </w:rPr>
        <w:t>for reviewing</w:t>
      </w:r>
      <w:r w:rsidR="00991EDB">
        <w:rPr>
          <w:rFonts w:ascii="Times New Roman" w:hAnsi="Times New Roman" w:cs="Times New Roman"/>
          <w:sz w:val="24"/>
          <w:szCs w:val="24"/>
        </w:rPr>
        <w:t xml:space="preserve"> our manuscript</w:t>
      </w:r>
      <w:r w:rsidRPr="00046C8F">
        <w:rPr>
          <w:rFonts w:ascii="Times New Roman" w:hAnsi="Times New Roman" w:cs="Times New Roman"/>
          <w:sz w:val="24"/>
          <w:szCs w:val="24"/>
        </w:rPr>
        <w:t>.</w:t>
      </w:r>
      <w:r>
        <w:rPr>
          <w:rFonts w:ascii="Times New Roman" w:hAnsi="Times New Roman" w:cs="Times New Roman"/>
          <w:sz w:val="24"/>
          <w:szCs w:val="24"/>
        </w:rPr>
        <w:t xml:space="preserve"> This is SOEST contribution ###### and HIMB contribution ####.</w:t>
      </w:r>
    </w:p>
    <w:p w14:paraId="6867E75B" w14:textId="77777777" w:rsidR="008C372D" w:rsidRPr="00046C8F" w:rsidRDefault="008C372D" w:rsidP="008C372D">
      <w:pPr>
        <w:rPr>
          <w:rFonts w:ascii="Times New Roman" w:hAnsi="Times New Roman" w:cs="Times New Roman"/>
          <w:b/>
          <w:i/>
          <w:sz w:val="24"/>
          <w:szCs w:val="24"/>
        </w:rPr>
      </w:pPr>
      <w:r w:rsidRPr="00046C8F">
        <w:rPr>
          <w:rFonts w:ascii="Times New Roman" w:hAnsi="Times New Roman" w:cs="Times New Roman"/>
          <w:b/>
          <w:i/>
          <w:sz w:val="24"/>
          <w:szCs w:val="24"/>
        </w:rPr>
        <w:br w:type="page"/>
      </w:r>
    </w:p>
    <w:p w14:paraId="75238245" w14:textId="77777777" w:rsidR="008C372D" w:rsidRPr="00046C8F" w:rsidRDefault="008C372D" w:rsidP="008C372D">
      <w:pPr>
        <w:rPr>
          <w:rFonts w:ascii="Times New Roman" w:hAnsi="Times New Roman" w:cs="Times New Roman"/>
          <w:b/>
          <w:sz w:val="24"/>
          <w:szCs w:val="24"/>
        </w:rPr>
      </w:pPr>
      <w:r w:rsidRPr="00046C8F">
        <w:rPr>
          <w:rFonts w:ascii="Times New Roman" w:hAnsi="Times New Roman" w:cs="Times New Roman"/>
          <w:b/>
          <w:sz w:val="24"/>
          <w:szCs w:val="24"/>
        </w:rPr>
        <w:t>References</w:t>
      </w:r>
    </w:p>
    <w:p w14:paraId="41223319" w14:textId="34BAC77E" w:rsidR="009F33D7" w:rsidRPr="009F33D7" w:rsidRDefault="008C372D" w:rsidP="009F33D7">
      <w:pPr>
        <w:widowControl w:val="0"/>
        <w:autoSpaceDE w:val="0"/>
        <w:autoSpaceDN w:val="0"/>
        <w:adjustRightInd w:val="0"/>
        <w:ind w:left="480" w:hanging="480"/>
        <w:rPr>
          <w:rFonts w:ascii="Times New Roman" w:hAnsi="Times New Roman" w:cs="Times New Roman"/>
          <w:noProof/>
          <w:sz w:val="24"/>
        </w:rPr>
      </w:pPr>
      <w:r w:rsidRPr="00046C8F">
        <w:rPr>
          <w:rFonts w:ascii="Times New Roman" w:hAnsi="Times New Roman" w:cs="Times New Roman"/>
          <w:sz w:val="24"/>
          <w:szCs w:val="24"/>
        </w:rPr>
        <w:fldChar w:fldCharType="begin" w:fldLock="1"/>
      </w:r>
      <w:r w:rsidRPr="00046C8F">
        <w:rPr>
          <w:rFonts w:ascii="Times New Roman" w:hAnsi="Times New Roman" w:cs="Times New Roman"/>
          <w:sz w:val="24"/>
          <w:szCs w:val="24"/>
        </w:rPr>
        <w:instrText xml:space="preserve">ADDIN Mendeley Bibliography CSL_BIBLIOGRAPHY </w:instrText>
      </w:r>
      <w:r w:rsidRPr="00046C8F">
        <w:rPr>
          <w:rFonts w:ascii="Times New Roman" w:hAnsi="Times New Roman" w:cs="Times New Roman"/>
          <w:sz w:val="24"/>
          <w:szCs w:val="24"/>
        </w:rPr>
        <w:fldChar w:fldCharType="separate"/>
      </w:r>
      <w:r w:rsidR="009F33D7" w:rsidRPr="009F33D7">
        <w:rPr>
          <w:rFonts w:ascii="Times New Roman" w:hAnsi="Times New Roman" w:cs="Times New Roman"/>
          <w:noProof/>
          <w:sz w:val="24"/>
        </w:rPr>
        <w:t xml:space="preserve">Allen, G.R. 1985. Fao Species Catalogue Vol . 6 . Snappers of the World. Fao Fish. Synopsis </w:t>
      </w:r>
      <w:r w:rsidR="009F33D7" w:rsidRPr="009F33D7">
        <w:rPr>
          <w:rFonts w:ascii="Times New Roman" w:hAnsi="Times New Roman" w:cs="Times New Roman"/>
          <w:b/>
          <w:bCs/>
          <w:noProof/>
          <w:sz w:val="24"/>
        </w:rPr>
        <w:t>6</w:t>
      </w:r>
      <w:r w:rsidR="009F33D7" w:rsidRPr="009F33D7">
        <w:rPr>
          <w:rFonts w:ascii="Times New Roman" w:hAnsi="Times New Roman" w:cs="Times New Roman"/>
          <w:noProof/>
          <w:sz w:val="24"/>
        </w:rPr>
        <w:t>(125): 208. doi:10.1016/0025-326X(92)90600-B.</w:t>
      </w:r>
    </w:p>
    <w:p w14:paraId="580F0C2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Andrews, A.H., DeMartini, E.E., Brodziak, J., Nichols, R.S., and Humphreys, R.L. 2012. A long-lived life history for a tropical, deepwater snapper (Pristipomoides filamentosus): bomb radiocarbon and lead-radium dating as extensions of daily increment analyses in otoliths. Can. J. Fish. Aquat. Sci. </w:t>
      </w:r>
      <w:r w:rsidRPr="009F33D7">
        <w:rPr>
          <w:rFonts w:ascii="Times New Roman" w:hAnsi="Times New Roman" w:cs="Times New Roman"/>
          <w:b/>
          <w:bCs/>
          <w:noProof/>
          <w:sz w:val="24"/>
        </w:rPr>
        <w:t>69</w:t>
      </w:r>
      <w:r w:rsidRPr="009F33D7">
        <w:rPr>
          <w:rFonts w:ascii="Times New Roman" w:hAnsi="Times New Roman" w:cs="Times New Roman"/>
          <w:noProof/>
          <w:sz w:val="24"/>
        </w:rPr>
        <w:t>: 1850–1869. doi:10.1139/f2012-109.</w:t>
      </w:r>
    </w:p>
    <w:p w14:paraId="5451948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Andrews, A.H., Humphreys, R.L., DeMartini, E.E., Nichols, R.S., and Brodziak, J. 2011. Bomb Radiocarbon and Lead-Radium Dating of Opakapaka (Pristipomoides filamentosus).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NOAA Technical Memorandum NMFS-PIFSC. Honolulu, HI. Available from http://www.pifsc.noaa.gov/library/pubs/admin/PIFSC_Admin_Rep_11-07.pdf.</w:t>
      </w:r>
    </w:p>
    <w:p w14:paraId="58BCA60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Benaglia, T., Chauveau, D., Hunter, D.R., and Young, D. 2009. Mixtools: An R package for analyzing finite mixture models. J. Stat. Softw. </w:t>
      </w:r>
      <w:r w:rsidRPr="009F33D7">
        <w:rPr>
          <w:rFonts w:ascii="Times New Roman" w:hAnsi="Times New Roman" w:cs="Times New Roman"/>
          <w:b/>
          <w:bCs/>
          <w:noProof/>
          <w:sz w:val="24"/>
        </w:rPr>
        <w:t>32</w:t>
      </w:r>
      <w:r w:rsidRPr="009F33D7">
        <w:rPr>
          <w:rFonts w:ascii="Times New Roman" w:hAnsi="Times New Roman" w:cs="Times New Roman"/>
          <w:noProof/>
          <w:sz w:val="24"/>
        </w:rPr>
        <w:t>(6): 1–29. Available from http://www.jstatsoft.org/v32/i06/.</w:t>
      </w:r>
    </w:p>
    <w:p w14:paraId="583A85A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Burman, P. 1989. A comparative study of ordinary cross-validation, v-fold cross-validation and the repeated learning-testing methods. Biometrika </w:t>
      </w:r>
      <w:r w:rsidRPr="009F33D7">
        <w:rPr>
          <w:rFonts w:ascii="Times New Roman" w:hAnsi="Times New Roman" w:cs="Times New Roman"/>
          <w:b/>
          <w:bCs/>
          <w:noProof/>
          <w:sz w:val="24"/>
        </w:rPr>
        <w:t>76</w:t>
      </w:r>
      <w:r w:rsidRPr="009F33D7">
        <w:rPr>
          <w:rFonts w:ascii="Times New Roman" w:hAnsi="Times New Roman" w:cs="Times New Roman"/>
          <w:noProof/>
          <w:sz w:val="24"/>
        </w:rPr>
        <w:t>(3): 503–514. doi:10.1093/biomet/76.3.503.</w:t>
      </w:r>
    </w:p>
    <w:p w14:paraId="582738F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DeMartini, E.E., Landgraf, K.C., and Ralston, S. 1994. A recharacterizatinon of the age-length and growth relationships of Hawaiian snapper Pristipomoides filamentosus. U.S. Department of Commerce, National Oceanic and Atmospheric Administration, National Marine Fisheries Service, Southwest Fisheries Science Center, Honolulu, HI.</w:t>
      </w:r>
    </w:p>
    <w:p w14:paraId="73C0D330"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Eveson, J.P., Laslett, G.M., and Polacheck, T. 2004. An integrated model for growth incorporating tag–recapture, length–frequency, and direct aging data. Can. J. Fish. Aquat. Sci. </w:t>
      </w:r>
      <w:r w:rsidRPr="009F33D7">
        <w:rPr>
          <w:rFonts w:ascii="Times New Roman" w:hAnsi="Times New Roman" w:cs="Times New Roman"/>
          <w:b/>
          <w:bCs/>
          <w:noProof/>
          <w:sz w:val="24"/>
        </w:rPr>
        <w:t>61</w:t>
      </w:r>
      <w:r w:rsidRPr="009F33D7">
        <w:rPr>
          <w:rFonts w:ascii="Times New Roman" w:hAnsi="Times New Roman" w:cs="Times New Roman"/>
          <w:noProof/>
          <w:sz w:val="24"/>
        </w:rPr>
        <w:t>(2): 292–306. doi:10.1139/f03-163.</w:t>
      </w:r>
    </w:p>
    <w:p w14:paraId="4772BD8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Eveson, J.P., Polacheck, T., and Laslett, G.M. 2007. Consequences of assuming an incorrect error structure in von Bertalanffy growth models: a simulation study. Can. J. Fish. Aquat. Sci. </w:t>
      </w:r>
      <w:r w:rsidRPr="009F33D7">
        <w:rPr>
          <w:rFonts w:ascii="Times New Roman" w:hAnsi="Times New Roman" w:cs="Times New Roman"/>
          <w:b/>
          <w:bCs/>
          <w:noProof/>
          <w:sz w:val="24"/>
        </w:rPr>
        <w:t>64</w:t>
      </w:r>
      <w:r w:rsidRPr="009F33D7">
        <w:rPr>
          <w:rFonts w:ascii="Times New Roman" w:hAnsi="Times New Roman" w:cs="Times New Roman"/>
          <w:noProof/>
          <w:sz w:val="24"/>
        </w:rPr>
        <w:t>(4): 602–617. doi:10.1139/f07-036.</w:t>
      </w:r>
    </w:p>
    <w:p w14:paraId="17DD4C2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Francis, R.I.C.C. 1988. Maximum likelihood estimation of growth and growth variability from tagging data. New Zeal. J. Mar. Freshw. Res. </w:t>
      </w:r>
      <w:r w:rsidRPr="009F33D7">
        <w:rPr>
          <w:rFonts w:ascii="Times New Roman" w:hAnsi="Times New Roman" w:cs="Times New Roman"/>
          <w:b/>
          <w:bCs/>
          <w:noProof/>
          <w:sz w:val="24"/>
        </w:rPr>
        <w:t>22</w:t>
      </w:r>
      <w:r w:rsidRPr="009F33D7">
        <w:rPr>
          <w:rFonts w:ascii="Times New Roman" w:hAnsi="Times New Roman" w:cs="Times New Roman"/>
          <w:noProof/>
          <w:sz w:val="24"/>
        </w:rPr>
        <w:t>(1): 43–51. doi:10.1080/00288330.1988.9516276.</w:t>
      </w:r>
    </w:p>
    <w:p w14:paraId="1FBEDD1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Fry, G.C., Brewer, D.T., and Venables, W.N. 2006. Vulnerability of deepwater demersal fishes to commercial fishing: Evidence from a study around a tropical volcanic seamount in Papua New Guinea. Fish. Res. </w:t>
      </w:r>
      <w:r w:rsidRPr="009F33D7">
        <w:rPr>
          <w:rFonts w:ascii="Times New Roman" w:hAnsi="Times New Roman" w:cs="Times New Roman"/>
          <w:b/>
          <w:bCs/>
          <w:noProof/>
          <w:sz w:val="24"/>
        </w:rPr>
        <w:t>81</w:t>
      </w:r>
      <w:r w:rsidRPr="009F33D7">
        <w:rPr>
          <w:rFonts w:ascii="Times New Roman" w:hAnsi="Times New Roman" w:cs="Times New Roman"/>
          <w:noProof/>
          <w:sz w:val="24"/>
        </w:rPr>
        <w:t>(2–3): 126–141. doi:10.1016/j.fishres.2006.08.002.</w:t>
      </w:r>
    </w:p>
    <w:p w14:paraId="7834974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Gaither, M.R., Jones, S. a., Kelley, C., Newman, S.J., Sorenson, L., and Bowen, B.W. 2011. High connectivity in the deepwater snapper Pristipomoides filamentosus (lutjanidae) across the indo-pacific with isolation of the Hawaiian archipelago. PLoS One </w:t>
      </w:r>
      <w:r w:rsidRPr="009F33D7">
        <w:rPr>
          <w:rFonts w:ascii="Times New Roman" w:hAnsi="Times New Roman" w:cs="Times New Roman"/>
          <w:b/>
          <w:bCs/>
          <w:noProof/>
          <w:sz w:val="24"/>
        </w:rPr>
        <w:t>6</w:t>
      </w:r>
      <w:r w:rsidRPr="009F33D7">
        <w:rPr>
          <w:rFonts w:ascii="Times New Roman" w:hAnsi="Times New Roman" w:cs="Times New Roman"/>
          <w:noProof/>
          <w:sz w:val="24"/>
        </w:rPr>
        <w:t>(12): 1–13. doi:10.1371/journal.pone.0028913.</w:t>
      </w:r>
    </w:p>
    <w:p w14:paraId="149CED3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Gaither, M.R., Toonen, R.J., Sorenson, L., and Bowen, B.W. 2010. Isolation and characterization of microsatellite markers for the crimson jobfish, pristipomoides filamentosus (Lutjanidae). Conserv. Genet. Resour. </w:t>
      </w:r>
      <w:r w:rsidRPr="009F33D7">
        <w:rPr>
          <w:rFonts w:ascii="Times New Roman" w:hAnsi="Times New Roman" w:cs="Times New Roman"/>
          <w:b/>
          <w:bCs/>
          <w:noProof/>
          <w:sz w:val="24"/>
        </w:rPr>
        <w:t>2</w:t>
      </w:r>
      <w:r w:rsidRPr="009F33D7">
        <w:rPr>
          <w:rFonts w:ascii="Times New Roman" w:hAnsi="Times New Roman" w:cs="Times New Roman"/>
          <w:noProof/>
          <w:sz w:val="24"/>
        </w:rPr>
        <w:t>: 169–172. doi:10.1007/s12686-009-9119-3.</w:t>
      </w:r>
    </w:p>
    <w:p w14:paraId="6345303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Gelman, A., and Rubin, D.B. 1992. lnference from Iterative Simulation Using Multiple Sequences. Stat. Sci. </w:t>
      </w:r>
      <w:r w:rsidRPr="009F33D7">
        <w:rPr>
          <w:rFonts w:ascii="Times New Roman" w:hAnsi="Times New Roman" w:cs="Times New Roman"/>
          <w:b/>
          <w:bCs/>
          <w:noProof/>
          <w:sz w:val="24"/>
        </w:rPr>
        <w:t>7</w:t>
      </w:r>
      <w:r w:rsidRPr="009F33D7">
        <w:rPr>
          <w:rFonts w:ascii="Times New Roman" w:hAnsi="Times New Roman" w:cs="Times New Roman"/>
          <w:noProof/>
          <w:sz w:val="24"/>
        </w:rPr>
        <w:t>(4): 457–472. doi:10.2307/2246093.</w:t>
      </w:r>
    </w:p>
    <w:p w14:paraId="7057BAF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Grimes, C.B. 1987. Reproductive biology of the Lutjanidae: A review.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Tropical snappers and groupers: Biology and fisheries management. </w:t>
      </w:r>
      <w:r w:rsidRPr="009F33D7">
        <w:rPr>
          <w:rFonts w:ascii="Times New Roman" w:hAnsi="Times New Roman" w:cs="Times New Roman"/>
          <w:i/>
          <w:iCs/>
          <w:noProof/>
          <w:sz w:val="24"/>
        </w:rPr>
        <w:t>Edited by</w:t>
      </w:r>
      <w:r w:rsidRPr="009F33D7">
        <w:rPr>
          <w:rFonts w:ascii="Times New Roman" w:hAnsi="Times New Roman" w:cs="Times New Roman"/>
          <w:noProof/>
          <w:sz w:val="24"/>
        </w:rPr>
        <w:t xml:space="preserve"> J.J. Polovina and S. Ralston. Westview Press, Boulder, Colorado. pp. 239–294.</w:t>
      </w:r>
    </w:p>
    <w:p w14:paraId="70AD9CA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Haight, W.R., Kobayashi, D.R., and Kawamoto, K.E. 1993. Biology and Management of Deepwater Snappers of the Hawaiian Archipelago. Mar. Fish. Rev. </w:t>
      </w:r>
      <w:r w:rsidRPr="009F33D7">
        <w:rPr>
          <w:rFonts w:ascii="Times New Roman" w:hAnsi="Times New Roman" w:cs="Times New Roman"/>
          <w:b/>
          <w:bCs/>
          <w:noProof/>
          <w:sz w:val="24"/>
        </w:rPr>
        <w:t>55</w:t>
      </w:r>
      <w:r w:rsidRPr="009F33D7">
        <w:rPr>
          <w:rFonts w:ascii="Times New Roman" w:hAnsi="Times New Roman" w:cs="Times New Roman"/>
          <w:noProof/>
          <w:sz w:val="24"/>
        </w:rPr>
        <w:t>(2): 20–27.</w:t>
      </w:r>
    </w:p>
    <w:p w14:paraId="4F5EBE27"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Hardman-Mountford, N.J., Polunin, N.V.C., and Boulle, D. 1997. Can the age of the tropical species be determined by otolith measurement?: a study using Pristipomoides filamentosus (Pisces: Lutjanidae) from the Mahe Plateau, Seychelles. Naga, ICLARM Q. </w:t>
      </w:r>
      <w:r w:rsidRPr="009F33D7">
        <w:rPr>
          <w:rFonts w:ascii="Times New Roman" w:hAnsi="Times New Roman" w:cs="Times New Roman"/>
          <w:b/>
          <w:bCs/>
          <w:noProof/>
          <w:sz w:val="24"/>
        </w:rPr>
        <w:t>20</w:t>
      </w:r>
      <w:r w:rsidRPr="009F33D7">
        <w:rPr>
          <w:rFonts w:ascii="Times New Roman" w:hAnsi="Times New Roman" w:cs="Times New Roman"/>
          <w:noProof/>
          <w:sz w:val="24"/>
        </w:rPr>
        <w:t>(2): 27–31.</w:t>
      </w:r>
    </w:p>
    <w:p w14:paraId="00B1CD2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Hawaii Reported Landing Tables. 2016. Available from https://www.pifsc.noaa.gov/wpacfin/hi/dar/Pages/hi_data_3.php [accessed 23 March 2018].</w:t>
      </w:r>
    </w:p>
    <w:p w14:paraId="401791E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James, I.R. 1991. Estimation of von Bertalanffy growth curve parameters from recapture data. Biometrics </w:t>
      </w:r>
      <w:r w:rsidRPr="009F33D7">
        <w:rPr>
          <w:rFonts w:ascii="Times New Roman" w:hAnsi="Times New Roman" w:cs="Times New Roman"/>
          <w:b/>
          <w:bCs/>
          <w:noProof/>
          <w:sz w:val="24"/>
        </w:rPr>
        <w:t>47</w:t>
      </w:r>
      <w:r w:rsidRPr="009F33D7">
        <w:rPr>
          <w:rFonts w:ascii="Times New Roman" w:hAnsi="Times New Roman" w:cs="Times New Roman"/>
          <w:noProof/>
          <w:sz w:val="24"/>
        </w:rPr>
        <w:t>: 1519–1530. doi:10.2307/2532403.</w:t>
      </w:r>
    </w:p>
    <w:p w14:paraId="6346259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Jensen, A.L. 1996. Beverton and Holt life history invariants result from optimal trade-off of reproduction and survival. Can. J. Fish. Aquat. Sci. </w:t>
      </w:r>
      <w:r w:rsidRPr="009F33D7">
        <w:rPr>
          <w:rFonts w:ascii="Times New Roman" w:hAnsi="Times New Roman" w:cs="Times New Roman"/>
          <w:b/>
          <w:bCs/>
          <w:noProof/>
          <w:sz w:val="24"/>
        </w:rPr>
        <w:t>53</w:t>
      </w:r>
      <w:r w:rsidRPr="009F33D7">
        <w:rPr>
          <w:rFonts w:ascii="Times New Roman" w:hAnsi="Times New Roman" w:cs="Times New Roman"/>
          <w:noProof/>
          <w:sz w:val="24"/>
        </w:rPr>
        <w:t>(4): 820–822. doi:10.1139/f95-233.</w:t>
      </w:r>
    </w:p>
    <w:p w14:paraId="151DC84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Kimura, D.K., Shimada, A.M., and Lowe, S.A. 1993. Estimating von Bertalanffy growth parameters of sablefish Anoplopoma fimbria and Pacific cod Gadus macrocephalus using tag-recapture data. Fish. Bull. </w:t>
      </w:r>
      <w:r w:rsidRPr="009F33D7">
        <w:rPr>
          <w:rFonts w:ascii="Times New Roman" w:hAnsi="Times New Roman" w:cs="Times New Roman"/>
          <w:b/>
          <w:bCs/>
          <w:noProof/>
          <w:sz w:val="24"/>
        </w:rPr>
        <w:t>91</w:t>
      </w:r>
      <w:r w:rsidRPr="009F33D7">
        <w:rPr>
          <w:rFonts w:ascii="Times New Roman" w:hAnsi="Times New Roman" w:cs="Times New Roman"/>
          <w:noProof/>
          <w:sz w:val="24"/>
        </w:rPr>
        <w:t>(2): 271–280.</w:t>
      </w:r>
    </w:p>
    <w:p w14:paraId="3299609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Kobayashi, D.R., Okamoto, H.Y., and Oishi, F.G. 2008. Movement of the deepwater snapper opakapaka, Pristipomoides filamentosus, in Hawaii: Insights from a large-scale tagging program and computer simulation.</w:t>
      </w:r>
    </w:p>
    <w:p w14:paraId="411BC3BF"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Langseth, B., Syslo, J., Yau, A., Kapur, M., and Brodziak, J. 2018. Stock assessment for the main Hawaiian Islands Deep 7 bottomfish complex in 2018, with catch projections through 2022. NOAA Tech. Memo. NMFS-PIFSC </w:t>
      </w:r>
      <w:r w:rsidRPr="009F33D7">
        <w:rPr>
          <w:rFonts w:ascii="Times New Roman" w:hAnsi="Times New Roman" w:cs="Times New Roman"/>
          <w:b/>
          <w:bCs/>
          <w:noProof/>
          <w:sz w:val="24"/>
        </w:rPr>
        <w:t>69</w:t>
      </w:r>
      <w:r w:rsidRPr="009F33D7">
        <w:rPr>
          <w:rFonts w:ascii="Times New Roman" w:hAnsi="Times New Roman" w:cs="Times New Roman"/>
          <w:noProof/>
          <w:sz w:val="24"/>
        </w:rPr>
        <w:t>(February): 217.</w:t>
      </w:r>
    </w:p>
    <w:p w14:paraId="61313B0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Laslett, G.M., Eveson, J.P., and Polacheck, T. 2002. A flexible maximum likelihood approach for fitting growth curves to tag-recapture data. Can. J. Fish. Aquat. Sci. </w:t>
      </w:r>
      <w:r w:rsidRPr="009F33D7">
        <w:rPr>
          <w:rFonts w:ascii="Times New Roman" w:hAnsi="Times New Roman" w:cs="Times New Roman"/>
          <w:b/>
          <w:bCs/>
          <w:noProof/>
          <w:sz w:val="24"/>
        </w:rPr>
        <w:t>59</w:t>
      </w:r>
      <w:r w:rsidRPr="009F33D7">
        <w:rPr>
          <w:rFonts w:ascii="Times New Roman" w:hAnsi="Times New Roman" w:cs="Times New Roman"/>
          <w:noProof/>
          <w:sz w:val="24"/>
        </w:rPr>
        <w:t>(6): 976–986. doi:10.1139/f02-069.</w:t>
      </w:r>
    </w:p>
    <w:p w14:paraId="38B2175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Luers, M.A., DeMartini, E.E., and Humphreys, R.L.J. 2017. Seasonality, sex ratio, spawning frequency and sexual maturity of the opakapaka Pristipomoides filamentosus (Perciformes: Lutjanidae) from the Main Hawaiian Islands: fundamental input to size-at-retention regulations. Mar. Freshw. Res. </w:t>
      </w:r>
      <w:r w:rsidRPr="009F33D7">
        <w:rPr>
          <w:rFonts w:ascii="Times New Roman" w:hAnsi="Times New Roman" w:cs="Times New Roman"/>
          <w:b/>
          <w:bCs/>
          <w:noProof/>
          <w:sz w:val="24"/>
        </w:rPr>
        <w:t>69</w:t>
      </w:r>
      <w:r w:rsidRPr="009F33D7">
        <w:rPr>
          <w:rFonts w:ascii="Times New Roman" w:hAnsi="Times New Roman" w:cs="Times New Roman"/>
          <w:noProof/>
          <w:sz w:val="24"/>
        </w:rPr>
        <w:t>(2): 325–335. doi:10.1071/MF17195.</w:t>
      </w:r>
    </w:p>
    <w:p w14:paraId="23364D5B"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Maller, R.A., and Deboer, E.S. 1988. An analysis of two methods of fitting the von Bertalanffy curve to capture-recapture data. Mar. Freshw. Res. </w:t>
      </w:r>
      <w:r w:rsidRPr="009F33D7">
        <w:rPr>
          <w:rFonts w:ascii="Times New Roman" w:hAnsi="Times New Roman" w:cs="Times New Roman"/>
          <w:b/>
          <w:bCs/>
          <w:noProof/>
          <w:sz w:val="24"/>
        </w:rPr>
        <w:t>39</w:t>
      </w:r>
      <w:r w:rsidRPr="009F33D7">
        <w:rPr>
          <w:rFonts w:ascii="Times New Roman" w:hAnsi="Times New Roman" w:cs="Times New Roman"/>
          <w:noProof/>
          <w:sz w:val="24"/>
        </w:rPr>
        <w:t>(4): 459–466. doi:10.1071/MF9880459.</w:t>
      </w:r>
    </w:p>
    <w:p w14:paraId="75427359"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Mees, C.C. 1993. Population biology and stock assessment of Pristipomoides filamentosus on the Mahe Plateau, Seychelles. J. Fish Biol. </w:t>
      </w:r>
      <w:r w:rsidRPr="009F33D7">
        <w:rPr>
          <w:rFonts w:ascii="Times New Roman" w:hAnsi="Times New Roman" w:cs="Times New Roman"/>
          <w:b/>
          <w:bCs/>
          <w:noProof/>
          <w:sz w:val="24"/>
        </w:rPr>
        <w:t>43</w:t>
      </w:r>
      <w:r w:rsidRPr="009F33D7">
        <w:rPr>
          <w:rFonts w:ascii="Times New Roman" w:hAnsi="Times New Roman" w:cs="Times New Roman"/>
          <w:noProof/>
          <w:sz w:val="24"/>
        </w:rPr>
        <w:t>(5): 695–708. doi:10.1111/j.1095-8649.1993.tb01147.x.</w:t>
      </w:r>
    </w:p>
    <w:p w14:paraId="11500EA0"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Mees, C.C., and Rousseau, J.A. 1997. The potential yield of the lutjanid fish Pristipomoides filamentosus from the Mahe Plateau, Seychelles: Managing with uncertainty. Fish. Res. </w:t>
      </w:r>
      <w:r w:rsidRPr="009F33D7">
        <w:rPr>
          <w:rFonts w:ascii="Times New Roman" w:hAnsi="Times New Roman" w:cs="Times New Roman"/>
          <w:b/>
          <w:bCs/>
          <w:noProof/>
          <w:sz w:val="24"/>
        </w:rPr>
        <w:t>33</w:t>
      </w:r>
      <w:r w:rsidRPr="009F33D7">
        <w:rPr>
          <w:rFonts w:ascii="Times New Roman" w:hAnsi="Times New Roman" w:cs="Times New Roman"/>
          <w:noProof/>
          <w:sz w:val="24"/>
        </w:rPr>
        <w:t>(1–3): 73–87. doi:10.1016/S0165-7836(97)00069-6.</w:t>
      </w:r>
    </w:p>
    <w:p w14:paraId="474DDC2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Meng, X.-L. 1994. Posterior predictive p-values. Ann. Stat. </w:t>
      </w:r>
      <w:r w:rsidRPr="009F33D7">
        <w:rPr>
          <w:rFonts w:ascii="Times New Roman" w:hAnsi="Times New Roman" w:cs="Times New Roman"/>
          <w:b/>
          <w:bCs/>
          <w:noProof/>
          <w:sz w:val="24"/>
        </w:rPr>
        <w:t>22</w:t>
      </w:r>
      <w:r w:rsidRPr="009F33D7">
        <w:rPr>
          <w:rFonts w:ascii="Times New Roman" w:hAnsi="Times New Roman" w:cs="Times New Roman"/>
          <w:noProof/>
          <w:sz w:val="24"/>
        </w:rPr>
        <w:t>(3): 1142–1160.</w:t>
      </w:r>
    </w:p>
    <w:p w14:paraId="1104923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Moffitt, R.B., and Parrish, F.A. 1996. Habitat and life history of juvenile Hawaiian pink snapper, Pristipomoides filamentosus. Pacific Sci. </w:t>
      </w:r>
      <w:r w:rsidRPr="009F33D7">
        <w:rPr>
          <w:rFonts w:ascii="Times New Roman" w:hAnsi="Times New Roman" w:cs="Times New Roman"/>
          <w:b/>
          <w:bCs/>
          <w:noProof/>
          <w:sz w:val="24"/>
        </w:rPr>
        <w:t>50</w:t>
      </w:r>
      <w:r w:rsidRPr="009F33D7">
        <w:rPr>
          <w:rFonts w:ascii="Times New Roman" w:hAnsi="Times New Roman" w:cs="Times New Roman"/>
          <w:noProof/>
          <w:sz w:val="24"/>
        </w:rPr>
        <w:t>(4): 371–381.</w:t>
      </w:r>
    </w:p>
    <w:p w14:paraId="77697EEC"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Newman, S.J., Cappo, M., and Williams, D.M.B. 2000. Age, growth and mortality of the stripey, Lutjanus carponotatus (Richardson) and the brown-stripe snapper, L. vitta (Quoy and Gaimard) from the central Great Barrier Reef, Australia. Fish. Res. </w:t>
      </w:r>
      <w:r w:rsidRPr="009F33D7">
        <w:rPr>
          <w:rFonts w:ascii="Times New Roman" w:hAnsi="Times New Roman" w:cs="Times New Roman"/>
          <w:b/>
          <w:bCs/>
          <w:noProof/>
          <w:sz w:val="24"/>
        </w:rPr>
        <w:t>48</w:t>
      </w:r>
      <w:r w:rsidRPr="009F33D7">
        <w:rPr>
          <w:rFonts w:ascii="Times New Roman" w:hAnsi="Times New Roman" w:cs="Times New Roman"/>
          <w:noProof/>
          <w:sz w:val="24"/>
        </w:rPr>
        <w:t>(3): 263–275. doi:10.1016/S0165-7836(00)00184-3.</w:t>
      </w:r>
    </w:p>
    <w:p w14:paraId="2537201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Newman, S.J., and Dunk, I.J. 2002. Growth, age validation, mortality, and other population characteristics of the red emperor snapper, Lutjanus sebae (Cuvier, 1828), off the Kimberley coast of north-western Australia. Estuar. Coast. Shelf Sci. </w:t>
      </w:r>
      <w:r w:rsidRPr="009F33D7">
        <w:rPr>
          <w:rFonts w:ascii="Times New Roman" w:hAnsi="Times New Roman" w:cs="Times New Roman"/>
          <w:b/>
          <w:bCs/>
          <w:noProof/>
          <w:sz w:val="24"/>
        </w:rPr>
        <w:t>55</w:t>
      </w:r>
      <w:r w:rsidRPr="009F33D7">
        <w:rPr>
          <w:rFonts w:ascii="Times New Roman" w:hAnsi="Times New Roman" w:cs="Times New Roman"/>
          <w:noProof/>
          <w:sz w:val="24"/>
        </w:rPr>
        <w:t>(1): 67–80. doi:10.1006/ecss.2001.0887.</w:t>
      </w:r>
    </w:p>
    <w:p w14:paraId="4ED7E674"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Newman, S.J., Wakefield, C.B., Williams, A.J., Nicol, S.J., O’Malley, J.M., DeMartini, E.E., Humphreys, R.L., Andrews, A.H., Nichols, R.S., Halafihi, T., Kaltavara, J., and Taylor, B.M. 2015. International workshop on methodological evolution to improve estimates of life history parameters and fisheries management of data-poor deep-water snappers and groupers. Mar. Policy </w:t>
      </w:r>
      <w:r w:rsidRPr="009F33D7">
        <w:rPr>
          <w:rFonts w:ascii="Times New Roman" w:hAnsi="Times New Roman" w:cs="Times New Roman"/>
          <w:b/>
          <w:bCs/>
          <w:noProof/>
          <w:sz w:val="24"/>
        </w:rPr>
        <w:t>60</w:t>
      </w:r>
      <w:r w:rsidRPr="009F33D7">
        <w:rPr>
          <w:rFonts w:ascii="Times New Roman" w:hAnsi="Times New Roman" w:cs="Times New Roman"/>
          <w:noProof/>
          <w:sz w:val="24"/>
        </w:rPr>
        <w:t>: 182–185.</w:t>
      </w:r>
    </w:p>
    <w:p w14:paraId="4BB0DBE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O’Malley, J. 2015. A Review of the Cooperative Hawaiian Bottomfish Tagging Program of the Pacific Islands Fisheries Science Center and the Pacific Islands Fisheries Group. Honolulu, HI. doi:10.7289/V59W0CF7.</w:t>
      </w:r>
    </w:p>
    <w:p w14:paraId="5AF074F2"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Okamoto, H.Y. 1993. Develop opakapaka (pink snapper) tagging techniques to assess movement behavior. Honolulu, HI.</w:t>
      </w:r>
    </w:p>
    <w:p w14:paraId="55C34DD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Palmer, M.J., Phillips, B.F., and Smith, G.T. 1991. Application of nonlinear models with random coefficients to growth data. Biometrics </w:t>
      </w:r>
      <w:r w:rsidRPr="009F33D7">
        <w:rPr>
          <w:rFonts w:ascii="Times New Roman" w:hAnsi="Times New Roman" w:cs="Times New Roman"/>
          <w:b/>
          <w:bCs/>
          <w:noProof/>
          <w:sz w:val="24"/>
        </w:rPr>
        <w:t>47</w:t>
      </w:r>
      <w:r w:rsidRPr="009F33D7">
        <w:rPr>
          <w:rFonts w:ascii="Times New Roman" w:hAnsi="Times New Roman" w:cs="Times New Roman"/>
          <w:noProof/>
          <w:sz w:val="24"/>
        </w:rPr>
        <w:t>: 623–635. doi:10.2307/2532151.</w:t>
      </w:r>
    </w:p>
    <w:p w14:paraId="408D25F7"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Parke, M. 2007. Linking Hawaii Fisherman Reported Commercial Bottomfish Catch Data to Potential Bottomfish Habitat and Proposed Restricted Fishing Areas using GIS and Spatial Analysis. Fish. Sci. (September): 1–45.</w:t>
      </w:r>
    </w:p>
    <w:p w14:paraId="01F642CF"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Pilling, G.M. 2000. Validation of annual growth increments in the otoliths of the lethrinid Lethrinus mahsena and the lutjanid Aprion virescens from sites in the tropical Indian Ocean, with notes on the nature of growth increments in Pristipomoides filamentosus. Fish. Bull. </w:t>
      </w:r>
      <w:r w:rsidRPr="009F33D7">
        <w:rPr>
          <w:rFonts w:ascii="Times New Roman" w:hAnsi="Times New Roman" w:cs="Times New Roman"/>
          <w:b/>
          <w:bCs/>
          <w:noProof/>
          <w:sz w:val="24"/>
        </w:rPr>
        <w:t>98</w:t>
      </w:r>
      <w:r w:rsidRPr="009F33D7">
        <w:rPr>
          <w:rFonts w:ascii="Times New Roman" w:hAnsi="Times New Roman" w:cs="Times New Roman"/>
          <w:noProof/>
          <w:sz w:val="24"/>
        </w:rPr>
        <w:t>(3): 600–611.</w:t>
      </w:r>
    </w:p>
    <w:p w14:paraId="5F6DBD0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Plummer, M. 2003. JAGS: A program for analysis of Bayesian graphical models using Gibbs sampling. In Proceedings of the 3rd international workshop on distributed statistical computing.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Proceedings of the 3rd international workshop on distributed statistical computing. Vol. 124.</w:t>
      </w:r>
    </w:p>
    <w:p w14:paraId="0FF916A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Polovina, J.J., Ralston, S., and Ralston, S. 1987. Assessment and management of deepwater bottom fishes in Hawaii and the Marianas. Trop. snappers groupers Biol. Fish. Manag.: 505–532.</w:t>
      </w:r>
    </w:p>
    <w:p w14:paraId="61E7BB9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 Core Team. 2014. R: A Language and Environment for Statistical Computing. Vienna, Austria. Available from http://www.r-project.org/.</w:t>
      </w:r>
    </w:p>
    <w:p w14:paraId="1215954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Radtke, R.L. 1987. Age and growth information available from the otoliths of the Hawaiian snapper, Pristipomoides filamentosus. Coral Reefs </w:t>
      </w:r>
      <w:r w:rsidRPr="009F33D7">
        <w:rPr>
          <w:rFonts w:ascii="Times New Roman" w:hAnsi="Times New Roman" w:cs="Times New Roman"/>
          <w:b/>
          <w:bCs/>
          <w:noProof/>
          <w:sz w:val="24"/>
        </w:rPr>
        <w:t>6</w:t>
      </w:r>
      <w:r w:rsidRPr="009F33D7">
        <w:rPr>
          <w:rFonts w:ascii="Times New Roman" w:hAnsi="Times New Roman" w:cs="Times New Roman"/>
          <w:noProof/>
          <w:sz w:val="24"/>
        </w:rPr>
        <w:t>(1): 19–25. doi:10.1007/BF00302208.</w:t>
      </w:r>
    </w:p>
    <w:p w14:paraId="610BDE4A"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Ralston, S., and Miyamoto, G.T. 1983. Analyzing the width of daily otolith increments to age the Hawaiian snapper, Pristipomoides filamentosus. Fish. Bull. </w:t>
      </w:r>
      <w:r w:rsidRPr="009F33D7">
        <w:rPr>
          <w:rFonts w:ascii="Times New Roman" w:hAnsi="Times New Roman" w:cs="Times New Roman"/>
          <w:b/>
          <w:bCs/>
          <w:noProof/>
          <w:sz w:val="24"/>
        </w:rPr>
        <w:t>81</w:t>
      </w:r>
      <w:r w:rsidRPr="009F33D7">
        <w:rPr>
          <w:rFonts w:ascii="Times New Roman" w:hAnsi="Times New Roman" w:cs="Times New Roman"/>
          <w:noProof/>
          <w:sz w:val="24"/>
        </w:rPr>
        <w:t>: 523–535.</w:t>
      </w:r>
    </w:p>
    <w:p w14:paraId="1F5BAA81"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Ralston, S. V., and Williams, H.A. 1988. Depth distributions, growth, and mortality of deep slope fishes from the Mariana archipelago.</w:t>
      </w:r>
    </w:p>
    <w:p w14:paraId="1AA8E6B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Ralston, S.V.D. 1987. Mortality rates of snappers and groupers. Trop. snappers groupers Biol. Fish. Manag.: 375–404.</w:t>
      </w:r>
    </w:p>
    <w:p w14:paraId="5CA8AC4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Ralston, S.V.D., and Polovina, J. 1982. A multispecies analyis of the commercial deep-sea handline fishery in Hawaii. Fish. Bull. </w:t>
      </w:r>
      <w:r w:rsidRPr="009F33D7">
        <w:rPr>
          <w:rFonts w:ascii="Times New Roman" w:hAnsi="Times New Roman" w:cs="Times New Roman"/>
          <w:b/>
          <w:bCs/>
          <w:noProof/>
          <w:sz w:val="24"/>
        </w:rPr>
        <w:t>80</w:t>
      </w:r>
      <w:r w:rsidRPr="009F33D7">
        <w:rPr>
          <w:rFonts w:ascii="Times New Roman" w:hAnsi="Times New Roman" w:cs="Times New Roman"/>
          <w:noProof/>
          <w:sz w:val="24"/>
        </w:rPr>
        <w:t>(3): 435–448.</w:t>
      </w:r>
    </w:p>
    <w:p w14:paraId="4DE56AB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Shaklee, J.B., and Samollow, P.B. 1984. Genetic variation and population structure in a deepwater snapper, Pristipomoides filamentosus, in the Hawaiian Archipelago. Fish. Bull. </w:t>
      </w:r>
      <w:r w:rsidRPr="009F33D7">
        <w:rPr>
          <w:rFonts w:ascii="Times New Roman" w:hAnsi="Times New Roman" w:cs="Times New Roman"/>
          <w:b/>
          <w:bCs/>
          <w:noProof/>
          <w:sz w:val="24"/>
        </w:rPr>
        <w:t>82</w:t>
      </w:r>
      <w:r w:rsidRPr="009F33D7">
        <w:rPr>
          <w:rFonts w:ascii="Times New Roman" w:hAnsi="Times New Roman" w:cs="Times New Roman"/>
          <w:noProof/>
          <w:sz w:val="24"/>
        </w:rPr>
        <w:t>(4): 703–713.</w:t>
      </w:r>
    </w:p>
    <w:p w14:paraId="753CE425"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Su, Y., and Yajima, M. 2012. R2jags: A Package for Running JAGS from R. Available from http://cran.r-project.org/package=R2jags.</w:t>
      </w:r>
    </w:p>
    <w:p w14:paraId="3C09599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Taylor, B.M., Oyafuso, Z.S., Pardee, C.B., Ochavillo, D., and Newman, S.J. 2018. Comparative demography of commercially-harvested snappers and an emperor from American Samoa. PeerJ </w:t>
      </w:r>
      <w:r w:rsidRPr="009F33D7">
        <w:rPr>
          <w:rFonts w:ascii="Times New Roman" w:hAnsi="Times New Roman" w:cs="Times New Roman"/>
          <w:b/>
          <w:bCs/>
          <w:noProof/>
          <w:sz w:val="24"/>
        </w:rPr>
        <w:t>6</w:t>
      </w:r>
      <w:r w:rsidRPr="009F33D7">
        <w:rPr>
          <w:rFonts w:ascii="Times New Roman" w:hAnsi="Times New Roman" w:cs="Times New Roman"/>
          <w:noProof/>
          <w:sz w:val="24"/>
        </w:rPr>
        <w:t>: e5069. doi:10.7717/peerj.5069.</w:t>
      </w:r>
    </w:p>
    <w:p w14:paraId="4DBE393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Thorson, J.T., Munch, S.B., Cope, J.M., and Gao, J. 2017. Predicting life history parameters for all fishes worldwide. Ecol. Appl. </w:t>
      </w:r>
      <w:r w:rsidRPr="009F33D7">
        <w:rPr>
          <w:rFonts w:ascii="Times New Roman" w:hAnsi="Times New Roman" w:cs="Times New Roman"/>
          <w:b/>
          <w:bCs/>
          <w:noProof/>
          <w:sz w:val="24"/>
        </w:rPr>
        <w:t>27</w:t>
      </w:r>
      <w:r w:rsidRPr="009F33D7">
        <w:rPr>
          <w:rFonts w:ascii="Times New Roman" w:hAnsi="Times New Roman" w:cs="Times New Roman"/>
          <w:noProof/>
          <w:sz w:val="24"/>
        </w:rPr>
        <w:t>(8): 2262–2276. doi:10.1002/eap.1606.</w:t>
      </w:r>
    </w:p>
    <w:p w14:paraId="15A6B506"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Uchiyama, J.H., and Tagami, D.T. 1984. Life history, distribution, and abundance of bottomfishes in the Northwestern Hawaiian Islands. </w:t>
      </w:r>
      <w:r w:rsidRPr="009F33D7">
        <w:rPr>
          <w:rFonts w:ascii="Times New Roman" w:hAnsi="Times New Roman" w:cs="Times New Roman"/>
          <w:i/>
          <w:iCs/>
          <w:noProof/>
          <w:sz w:val="24"/>
        </w:rPr>
        <w:t>In</w:t>
      </w:r>
      <w:r w:rsidRPr="009F33D7">
        <w:rPr>
          <w:rFonts w:ascii="Times New Roman" w:hAnsi="Times New Roman" w:cs="Times New Roman"/>
          <w:noProof/>
          <w:sz w:val="24"/>
        </w:rPr>
        <w:t xml:space="preserve"> Proceedings of the Second Symposium on Resource Investigations in the Northwestern Hawaiian Islands. </w:t>
      </w:r>
      <w:r w:rsidRPr="009F33D7">
        <w:rPr>
          <w:rFonts w:ascii="Times New Roman" w:hAnsi="Times New Roman" w:cs="Times New Roman"/>
          <w:i/>
          <w:iCs/>
          <w:noProof/>
          <w:sz w:val="24"/>
        </w:rPr>
        <w:t>Edited by</w:t>
      </w:r>
      <w:r w:rsidRPr="009F33D7">
        <w:rPr>
          <w:rFonts w:ascii="Times New Roman" w:hAnsi="Times New Roman" w:cs="Times New Roman"/>
          <w:noProof/>
          <w:sz w:val="24"/>
        </w:rPr>
        <w:t xml:space="preserve"> R.W. Grigg and K.Y. Tanoue. pp. 229–247.</w:t>
      </w:r>
    </w:p>
    <w:p w14:paraId="377B752E"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Wakefield, C.B., O’Malley, J.M., Williams, A.J., Taylor, B.M., Nichols, R.S., Halafihi, T., Humphreys, R.L., Kaltavara, J., Nicol, S.J., and Newman, S.J. 2017. Ageing bias and precision for deep-water snappers: Evaluating nascent otolith preparation methods using novel multivariate comparisons among readers and growth parameter estimates. ICES J. Mar. Sci. </w:t>
      </w:r>
      <w:r w:rsidRPr="009F33D7">
        <w:rPr>
          <w:rFonts w:ascii="Times New Roman" w:hAnsi="Times New Roman" w:cs="Times New Roman"/>
          <w:b/>
          <w:bCs/>
          <w:noProof/>
          <w:sz w:val="24"/>
        </w:rPr>
        <w:t>74</w:t>
      </w:r>
      <w:r w:rsidRPr="009F33D7">
        <w:rPr>
          <w:rFonts w:ascii="Times New Roman" w:hAnsi="Times New Roman" w:cs="Times New Roman"/>
          <w:noProof/>
          <w:sz w:val="24"/>
        </w:rPr>
        <w:t>(1): 193–203. doi:10.1093/icesjms/fsw162.</w:t>
      </w:r>
    </w:p>
    <w:p w14:paraId="164B42ED"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Wang, Y.-G., Thomas, M.R., and Somers, I.F. 1995. A maximum likelihood approach for estimating growth from tag–recapture data. Can. J. Fish. Aquat. Sci. </w:t>
      </w:r>
      <w:r w:rsidRPr="009F33D7">
        <w:rPr>
          <w:rFonts w:ascii="Times New Roman" w:hAnsi="Times New Roman" w:cs="Times New Roman"/>
          <w:b/>
          <w:bCs/>
          <w:noProof/>
          <w:sz w:val="24"/>
        </w:rPr>
        <w:t>52</w:t>
      </w:r>
      <w:r w:rsidRPr="009F33D7">
        <w:rPr>
          <w:rFonts w:ascii="Times New Roman" w:hAnsi="Times New Roman" w:cs="Times New Roman"/>
          <w:noProof/>
          <w:sz w:val="24"/>
        </w:rPr>
        <w:t>(2): 252–259. doi:10.1139/f95-025.</w:t>
      </w:r>
    </w:p>
    <w:p w14:paraId="60533013"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Williams, A.J., Wakefield, C.B., Newman, S.J., Vourey, E., Abascal, F.J., Halafihi, T., Kaltavara, J., and Nicol, S.J. 2017. Oceanic, Latitudinal, and Sex-Specific Variation in Demography of a Tropical Deepwater Snapper across the Indo-Pacific Region. Front. Mar. Sci. </w:t>
      </w:r>
      <w:r w:rsidRPr="009F33D7">
        <w:rPr>
          <w:rFonts w:ascii="Times New Roman" w:hAnsi="Times New Roman" w:cs="Times New Roman"/>
          <w:b/>
          <w:bCs/>
          <w:noProof/>
          <w:sz w:val="24"/>
        </w:rPr>
        <w:t>4</w:t>
      </w:r>
      <w:r w:rsidRPr="009F33D7">
        <w:rPr>
          <w:rFonts w:ascii="Times New Roman" w:hAnsi="Times New Roman" w:cs="Times New Roman"/>
          <w:noProof/>
          <w:sz w:val="24"/>
        </w:rPr>
        <w:t>(December). doi:10.3389/fmars.2017.00382.</w:t>
      </w:r>
    </w:p>
    <w:p w14:paraId="726828A8" w14:textId="77777777" w:rsidR="009F33D7" w:rsidRPr="009F33D7" w:rsidRDefault="009F33D7" w:rsidP="009F33D7">
      <w:pPr>
        <w:widowControl w:val="0"/>
        <w:autoSpaceDE w:val="0"/>
        <w:autoSpaceDN w:val="0"/>
        <w:adjustRightInd w:val="0"/>
        <w:ind w:left="480" w:hanging="480"/>
        <w:rPr>
          <w:rFonts w:ascii="Times New Roman" w:hAnsi="Times New Roman" w:cs="Times New Roman"/>
          <w:noProof/>
          <w:sz w:val="24"/>
        </w:rPr>
      </w:pPr>
      <w:r w:rsidRPr="009F33D7">
        <w:rPr>
          <w:rFonts w:ascii="Times New Roman" w:hAnsi="Times New Roman" w:cs="Times New Roman"/>
          <w:noProof/>
          <w:sz w:val="24"/>
        </w:rPr>
        <w:t xml:space="preserve">Zhang, Z., Lessard, J., and Campbell, A. 2009. Use of Bayesian hierarchical models to estimate northern abalone, Haliotis kamtschatkana, growth parameters from tag-recapture data. Fish. Res. </w:t>
      </w:r>
      <w:r w:rsidRPr="009F33D7">
        <w:rPr>
          <w:rFonts w:ascii="Times New Roman" w:hAnsi="Times New Roman" w:cs="Times New Roman"/>
          <w:b/>
          <w:bCs/>
          <w:noProof/>
          <w:sz w:val="24"/>
        </w:rPr>
        <w:t>95</w:t>
      </w:r>
      <w:r w:rsidRPr="009F33D7">
        <w:rPr>
          <w:rFonts w:ascii="Times New Roman" w:hAnsi="Times New Roman" w:cs="Times New Roman"/>
          <w:noProof/>
          <w:sz w:val="24"/>
        </w:rPr>
        <w:t>(2–3): 289–295. doi:10.1016/j.fishres.2008.09.035.</w:t>
      </w:r>
    </w:p>
    <w:p w14:paraId="47E4632B" w14:textId="0436FA80" w:rsidR="008C372D" w:rsidRPr="00046C8F" w:rsidRDefault="008C372D" w:rsidP="009F33D7">
      <w:pPr>
        <w:widowControl w:val="0"/>
        <w:autoSpaceDE w:val="0"/>
        <w:autoSpaceDN w:val="0"/>
        <w:adjustRightInd w:val="0"/>
        <w:ind w:left="480" w:hanging="480"/>
        <w:rPr>
          <w:rFonts w:ascii="Times New Roman" w:hAnsi="Times New Roman" w:cs="Times New Roman"/>
          <w:sz w:val="24"/>
          <w:szCs w:val="24"/>
        </w:rPr>
      </w:pPr>
      <w:r w:rsidRPr="00046C8F">
        <w:rPr>
          <w:rFonts w:ascii="Times New Roman" w:hAnsi="Times New Roman" w:cs="Times New Roman"/>
          <w:sz w:val="24"/>
          <w:szCs w:val="24"/>
        </w:rPr>
        <w:fldChar w:fldCharType="end"/>
      </w:r>
    </w:p>
    <w:p w14:paraId="1FBD3C9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br w:type="page"/>
      </w:r>
    </w:p>
    <w:p w14:paraId="39CB44A1" w14:textId="7A705756" w:rsidR="008C372D" w:rsidRPr="00046C8F" w:rsidRDefault="008C372D" w:rsidP="008C372D">
      <w:pPr>
        <w:spacing w:before="100" w:beforeAutospacing="1" w:line="360" w:lineRule="auto"/>
        <w:rPr>
          <w:rFonts w:ascii="Times New Roman" w:hAnsi="Times New Roman" w:cs="Times New Roman"/>
          <w:sz w:val="24"/>
          <w:szCs w:val="24"/>
        </w:rPr>
      </w:pPr>
      <w:r w:rsidRPr="00046C8F">
        <w:rPr>
          <w:rFonts w:ascii="Times New Roman" w:hAnsi="Times New Roman" w:cs="Times New Roman"/>
          <w:b/>
          <w:sz w:val="24"/>
          <w:szCs w:val="24"/>
        </w:rPr>
        <w:t>Appendix 1</w:t>
      </w:r>
      <w:r w:rsidRPr="00046C8F">
        <w:rPr>
          <w:rFonts w:ascii="Times New Roman" w:hAnsi="Times New Roman" w:cs="Times New Roman"/>
          <w:sz w:val="24"/>
          <w:szCs w:val="24"/>
        </w:rPr>
        <w:t xml:space="preserv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 Bayesian hierarchical growth model. Model 1 incorporates both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and K individual variability; Model 2 incorporates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individual variability; Model 3 incorporates K individual variability; and Model 4 incorporates no individual variability. Methodology from Zhang et 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Research","id":"ITEM-1","issue":"2-3","issued":{"date-parts":[["2009"]]},"page":"289-295","title":"Use of Bayesian hierarchical models to estimate northern abalone, Haliotis kamtschatkana, growth parameters from tag-recapture data","type":"article-journal","volume":"95"},"uris":["http://www.mendeley.com/documents/?uuid=65be3e36-03d1-4734-b2e6-eda41464f4fd"]}],"mendeley":{"formattedCitation":"(Zhang et al. 2009)","manualFormatting":"(2009)","plainTextFormattedCitation":"(Zhang et al. 2009)","previouslyFormattedCitation":"(Zhang et al. 2009)"},"properties":{"noteIndex":0},"schema":"https://github.com/citation-style-language/schema/raw/master/csl-citation.json"}</w:instrText>
      </w:r>
      <w:r>
        <w:rPr>
          <w:rFonts w:ascii="Times New Roman" w:hAnsi="Times New Roman" w:cs="Times New Roman"/>
          <w:sz w:val="24"/>
          <w:szCs w:val="24"/>
        </w:rPr>
        <w:fldChar w:fldCharType="separate"/>
      </w:r>
      <w:r w:rsidRPr="00622CAF">
        <w:rPr>
          <w:rFonts w:ascii="Times New Roman" w:hAnsi="Times New Roman" w:cs="Times New Roman"/>
          <w:noProof/>
          <w:sz w:val="24"/>
          <w:szCs w:val="24"/>
        </w:rPr>
        <w:t>(2009)</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4614960D" w14:textId="77777777" w:rsidR="008C372D" w:rsidRPr="00046C8F" w:rsidRDefault="008C372D" w:rsidP="008C372D">
      <w:pPr>
        <w:rPr>
          <w:rFonts w:ascii="Times New Roman" w:hAnsi="Times New Roman" w:cs="Times New Roman"/>
          <w:b/>
          <w:sz w:val="24"/>
          <w:szCs w:val="24"/>
        </w:rPr>
      </w:pPr>
    </w:p>
    <w:p w14:paraId="1ECD481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1</w:t>
      </w:r>
    </w:p>
    <w:p w14:paraId="44536C41" w14:textId="4452AA70"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4F6CC18B" w14:textId="7D75372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1A49D9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E325B1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0CDD1C68" w14:textId="28FDB3C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9978B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65C470C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C2689A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D7BE14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47F16B3" w14:textId="51D59D2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968EB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CED08F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4C7D144A" w14:textId="320B49F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758035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5298CD3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4B04E7C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163CBD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3347226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4B00564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66FA17B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36BA2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345704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9F1FA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6314F09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355ECA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092A9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56E9BF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5F6167A8" w14:textId="77777777" w:rsidR="008C372D" w:rsidRPr="00046C8F" w:rsidRDefault="008C372D" w:rsidP="008C372D">
      <w:pPr>
        <w:rPr>
          <w:rFonts w:ascii="Times New Roman" w:hAnsi="Times New Roman" w:cs="Times New Roman"/>
          <w:b/>
          <w:sz w:val="20"/>
          <w:szCs w:val="20"/>
        </w:rPr>
      </w:pPr>
    </w:p>
    <w:p w14:paraId="36D2829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2</w:t>
      </w:r>
    </w:p>
    <w:p w14:paraId="44E84CD8" w14:textId="0D72B0A8"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ED8D595" w14:textId="10EBFC0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F868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676F9A0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3F756CBE" w14:textId="448B1A62"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6D9793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00BCB5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4F8456F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30A23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F9BA7C" w14:textId="6AEE87F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4573FB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D899F3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73ACE1C1" w14:textId="74A0067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4A5DA9D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649795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4BC0EF7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
    <w:p w14:paraId="43AED76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589A4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2C84B41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79FD280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7FF64A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6A13AE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25C5C1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7C45F1D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25AA46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0A612C2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CE6B06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9092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7FA37E8C" w14:textId="77777777" w:rsidR="008C372D" w:rsidRPr="00046C8F" w:rsidRDefault="008C372D" w:rsidP="008C372D">
      <w:pPr>
        <w:rPr>
          <w:rFonts w:ascii="Times New Roman" w:hAnsi="Times New Roman" w:cs="Times New Roman"/>
          <w:b/>
          <w:sz w:val="20"/>
          <w:szCs w:val="20"/>
        </w:rPr>
      </w:pPr>
    </w:p>
    <w:p w14:paraId="3E3AB34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3</w:t>
      </w:r>
    </w:p>
    <w:p w14:paraId="6CFC6C5A" w14:textId="732959AD"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2AD5B66D" w14:textId="638B701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63C445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7BB0A0C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4216052F" w14:textId="55F5F2D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61D1A9C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436AF8A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79D1214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66F7D8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4D32AF1C" w14:textId="67256F05"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2C749F8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11926D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0CF482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1B3DE01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2FCA38B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7BEF332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289409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0680E0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192295E6" w14:textId="642F5099"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DD58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C97CB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657D10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1F9F9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DE5205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4A1704C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01EDED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B58DAA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4AC99AE0" w14:textId="77777777" w:rsidR="008C372D" w:rsidRPr="00046C8F" w:rsidRDefault="008C372D" w:rsidP="008C372D">
      <w:pPr>
        <w:rPr>
          <w:rFonts w:ascii="Times New Roman" w:hAnsi="Times New Roman" w:cs="Times New Roman"/>
          <w:b/>
          <w:sz w:val="20"/>
          <w:szCs w:val="20"/>
        </w:rPr>
      </w:pPr>
    </w:p>
    <w:p w14:paraId="33476B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4</w:t>
      </w:r>
    </w:p>
    <w:p w14:paraId="55F7BFD2" w14:textId="0D8250E3"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C86C311" w14:textId="13BF1424"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8F62C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71A107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5DF5D308" w14:textId="4A3A7BC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3AADD02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916E70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EAA756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C66B32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7AF4BF7A" w14:textId="74C6351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exp(-k*A[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62AE5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C8408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5B5FBEC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32796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20D1895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18DEDE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5CEB88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52D17CE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 xml:space="preserve">k_mu,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49B2795F" w14:textId="7AF3E96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E713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1D91FC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1A5570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1F09A9A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50BE1EE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28B5008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2E1144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FD2CEB7" w14:textId="77777777" w:rsidR="008C372D" w:rsidRPr="00574813"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r>
        <w:rPr>
          <w:rFonts w:ascii="Times New Roman" w:hAnsi="Times New Roman" w:cs="Times New Roman"/>
          <w:b/>
          <w:sz w:val="24"/>
          <w:szCs w:val="24"/>
        </w:rPr>
        <w:br w:type="page"/>
      </w:r>
    </w:p>
    <w:p w14:paraId="7EB7C326" w14:textId="5DA2FA64" w:rsidR="00F11515" w:rsidRDefault="00F11515">
      <w:pPr>
        <w:rPr>
          <w:rFonts w:ascii="Times New Roman" w:hAnsi="Times New Roman" w:cs="Times New Roman"/>
          <w:sz w:val="24"/>
          <w:szCs w:val="24"/>
        </w:rPr>
      </w:pPr>
      <w:r>
        <w:rPr>
          <w:rFonts w:ascii="Times New Roman" w:hAnsi="Times New Roman" w:cs="Times New Roman"/>
          <w:b/>
          <w:sz w:val="24"/>
          <w:szCs w:val="24"/>
        </w:rPr>
        <w:t xml:space="preserve">Table 1. </w:t>
      </w:r>
      <w:r>
        <w:rPr>
          <w:rFonts w:ascii="Times New Roman" w:hAnsi="Times New Roman" w:cs="Times New Roman"/>
          <w:sz w:val="24"/>
          <w:szCs w:val="24"/>
        </w:rPr>
        <w:t xml:space="preserve">Summary of </w:t>
      </w:r>
      <w:r w:rsidR="00787181">
        <w:rPr>
          <w:rFonts w:ascii="Times New Roman" w:hAnsi="Times New Roman" w:cs="Times New Roman"/>
          <w:sz w:val="24"/>
          <w:szCs w:val="24"/>
        </w:rPr>
        <w:t xml:space="preserve">OTP </w:t>
      </w:r>
      <w:r>
        <w:rPr>
          <w:rFonts w:ascii="Times New Roman" w:hAnsi="Times New Roman" w:cs="Times New Roman"/>
          <w:sz w:val="24"/>
          <w:szCs w:val="24"/>
        </w:rPr>
        <w:t xml:space="preserve">tagging and recapture </w:t>
      </w:r>
      <w:r w:rsidR="00787181">
        <w:rPr>
          <w:rFonts w:ascii="Times New Roman" w:hAnsi="Times New Roman" w:cs="Times New Roman"/>
          <w:sz w:val="24"/>
          <w:szCs w:val="24"/>
        </w:rPr>
        <w:t>data</w:t>
      </w:r>
      <w:r>
        <w:rPr>
          <w:rFonts w:ascii="Times New Roman" w:hAnsi="Times New Roman" w:cs="Times New Roman"/>
          <w:sz w:val="24"/>
          <w:szCs w:val="24"/>
        </w:rPr>
        <w:t xml:space="preserve"> for fish </w:t>
      </w:r>
      <w:r w:rsidR="00787181">
        <w:rPr>
          <w:rFonts w:ascii="Times New Roman" w:hAnsi="Times New Roman" w:cs="Times New Roman"/>
          <w:sz w:val="24"/>
          <w:szCs w:val="24"/>
        </w:rPr>
        <w:t xml:space="preserve">with valid locations. </w:t>
      </w:r>
      <w:r>
        <w:rPr>
          <w:rFonts w:ascii="Times New Roman" w:hAnsi="Times New Roman" w:cs="Times New Roman"/>
          <w:sz w:val="24"/>
          <w:szCs w:val="24"/>
        </w:rPr>
        <w:t>Release and recapture location numbers correspond to the State of Hawaii’s statistical reporting grids (Figure 1).</w:t>
      </w:r>
      <w:r w:rsidR="00787181">
        <w:rPr>
          <w:rFonts w:ascii="Times New Roman" w:hAnsi="Times New Roman" w:cs="Times New Roman"/>
          <w:sz w:val="24"/>
          <w:szCs w:val="24"/>
        </w:rPr>
        <w:t xml:space="preserve"> Adapted from Kobayashi, Okamoto &amp; Oishi (2008).</w:t>
      </w:r>
    </w:p>
    <w:p w14:paraId="42E6E1C8" w14:textId="77777777" w:rsidR="00F11515" w:rsidRDefault="00F11515">
      <w:pPr>
        <w:rPr>
          <w:rFonts w:ascii="Times New Roman" w:hAnsi="Times New Roman" w:cs="Times New Roman"/>
          <w:sz w:val="24"/>
          <w:szCs w:val="24"/>
        </w:rPr>
      </w:pPr>
    </w:p>
    <w:p w14:paraId="4F0F161C" w14:textId="06E60F55" w:rsidR="00F11515" w:rsidRDefault="00F115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6EB8D" wp14:editId="731117EF">
            <wp:extent cx="7284116" cy="4522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2.15.05 PM.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297961" cy="4531414"/>
                    </a:xfrm>
                    <a:prstGeom prst="rect">
                      <a:avLst/>
                    </a:prstGeom>
                  </pic:spPr>
                </pic:pic>
              </a:graphicData>
            </a:graphic>
          </wp:inline>
        </w:drawing>
      </w:r>
      <w:r>
        <w:rPr>
          <w:rFonts w:ascii="Times New Roman" w:hAnsi="Times New Roman" w:cs="Times New Roman"/>
          <w:b/>
          <w:sz w:val="24"/>
          <w:szCs w:val="24"/>
        </w:rPr>
        <w:br w:type="page"/>
      </w:r>
    </w:p>
    <w:p w14:paraId="655118CC" w14:textId="361F1060" w:rsidR="008C372D" w:rsidDel="006609FA" w:rsidRDefault="00F11515" w:rsidP="008C372D">
      <w:pPr>
        <w:rPr>
          <w:del w:id="208" w:author="Stephen Scherrer" w:date="2019-06-12T15:18:00Z"/>
          <w:rFonts w:ascii="Times New Roman" w:hAnsi="Times New Roman" w:cs="Times New Roman"/>
          <w:sz w:val="24"/>
          <w:szCs w:val="24"/>
        </w:rPr>
      </w:pPr>
      <w:r>
        <w:rPr>
          <w:rFonts w:ascii="Times New Roman" w:hAnsi="Times New Roman" w:cs="Times New Roman"/>
          <w:b/>
          <w:sz w:val="24"/>
          <w:szCs w:val="24"/>
        </w:rPr>
        <w:t>Table 2</w:t>
      </w:r>
      <w:r w:rsidR="008C372D" w:rsidRPr="00046C8F">
        <w:rPr>
          <w:rFonts w:ascii="Times New Roman" w:hAnsi="Times New Roman" w:cs="Times New Roman"/>
          <w:b/>
          <w:sz w:val="24"/>
          <w:szCs w:val="24"/>
        </w:rPr>
        <w:t xml:space="preserve">. </w:t>
      </w:r>
      <w:ins w:id="209" w:author="Stephen Scherrer" w:date="2019-06-12T15:06:00Z">
        <w:r w:rsidR="008372C7">
          <w:rPr>
            <w:rFonts w:ascii="Times New Roman" w:hAnsi="Times New Roman" w:cs="Times New Roman"/>
            <w:sz w:val="24"/>
            <w:szCs w:val="24"/>
          </w:rPr>
          <w:t xml:space="preserve">Estimates of </w:t>
        </w:r>
      </w:ins>
      <w:proofErr w:type="spellStart"/>
      <w:ins w:id="210" w:author="Stephen Scherrer" w:date="2019-06-12T15:07:00Z">
        <w:r w:rsidR="008372C7">
          <w:rPr>
            <w:rFonts w:ascii="Times New Roman" w:hAnsi="Times New Roman" w:cs="Times New Roman"/>
            <w:sz w:val="24"/>
            <w:szCs w:val="24"/>
          </w:rPr>
          <w:t>vonBertalanffy</w:t>
        </w:r>
        <w:proofErr w:type="spellEnd"/>
        <w:r w:rsidR="008372C7">
          <w:rPr>
            <w:rFonts w:ascii="Times New Roman" w:hAnsi="Times New Roman" w:cs="Times New Roman"/>
            <w:sz w:val="24"/>
            <w:szCs w:val="24"/>
          </w:rPr>
          <w:t xml:space="preserve"> parameters </w:t>
        </w:r>
      </w:ins>
      <w:ins w:id="211" w:author="Stephen Scherrer" w:date="2019-06-12T15:08:00Z">
        <w:r w:rsidR="008372C7">
          <w:rPr>
            <w:rFonts w:ascii="Times New Roman" w:hAnsi="Times New Roman" w:cs="Times New Roman"/>
            <w:sz w:val="24"/>
            <w:szCs w:val="24"/>
          </w:rPr>
          <w:t xml:space="preserve">including </w:t>
        </w:r>
      </w:ins>
      <w:ins w:id="212" w:author="Stephen Scherrer" w:date="2019-06-12T15:19:00Z">
        <w:r w:rsidR="006609FA">
          <w:rPr>
            <w:rFonts w:ascii="Times New Roman" w:hAnsi="Times New Roman" w:cs="Times New Roman"/>
            <w:sz w:val="24"/>
            <w:szCs w:val="24"/>
          </w:rPr>
          <w:t xml:space="preserve">average </w:t>
        </w:r>
      </w:ins>
      <w:ins w:id="213" w:author="Stephen Scherrer" w:date="2019-06-12T15:06:00Z">
        <w:r w:rsidR="008372C7">
          <w:rPr>
            <w:rFonts w:ascii="Times New Roman" w:hAnsi="Times New Roman" w:cs="Times New Roman"/>
            <w:sz w:val="24"/>
            <w:szCs w:val="24"/>
          </w:rPr>
          <w:t>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ins>
      <w:ins w:id="214" w:author="Stephen Scherrer" w:date="2019-06-12T15:07:00Z">
        <w:r w:rsidR="008372C7">
          <w:rPr>
            <w:rFonts w:ascii="Times New Roman" w:hAnsi="Times New Roman" w:cs="Times New Roman"/>
            <w:noProof/>
            <w:sz w:val="24"/>
            <w:szCs w:val="24"/>
          </w:rPr>
          <w:t xml:space="preserve">) the </w:t>
        </w:r>
      </w:ins>
      <w:ins w:id="215" w:author="Stephen Scherrer" w:date="2019-06-12T15:08:00Z">
        <w:r w:rsidR="008372C7">
          <w:rPr>
            <w:rFonts w:ascii="Times New Roman" w:hAnsi="Times New Roman" w:cs="Times New Roman"/>
            <w:noProof/>
            <w:sz w:val="24"/>
            <w:szCs w:val="24"/>
          </w:rPr>
          <w:t>Brody growth coefficient (</w:t>
        </w:r>
        <w:r w:rsidR="008372C7">
          <w:rPr>
            <w:rFonts w:ascii="Times New Roman" w:hAnsi="Times New Roman" w:cs="Times New Roman"/>
            <w:i/>
            <w:iCs/>
            <w:noProof/>
            <w:sz w:val="24"/>
            <w:szCs w:val="24"/>
          </w:rPr>
          <w:t>k),</w:t>
        </w:r>
        <w:r w:rsidR="008372C7">
          <w:rPr>
            <w:rFonts w:ascii="Times New Roman" w:hAnsi="Times New Roman" w:cs="Times New Roman"/>
            <w:noProof/>
            <w:sz w:val="24"/>
            <w:szCs w:val="24"/>
          </w:rPr>
          <w:t xml:space="preserve"> and </w:t>
        </w:r>
      </w:ins>
      <w:ins w:id="216" w:author="Stephen Scherrer" w:date="2019-06-12T15:19:00Z">
        <w:r w:rsidR="006609FA">
          <w:rPr>
            <w:rFonts w:ascii="Times New Roman" w:hAnsi="Times New Roman" w:cs="Times New Roman"/>
            <w:noProof/>
            <w:sz w:val="24"/>
            <w:szCs w:val="24"/>
          </w:rPr>
          <w:t>th</w:t>
        </w:r>
      </w:ins>
      <w:ins w:id="217" w:author="Stephen Scherrer" w:date="2019-06-12T15:20:00Z">
        <w:r w:rsidR="006609FA">
          <w:rPr>
            <w:rFonts w:ascii="Times New Roman" w:hAnsi="Times New Roman" w:cs="Times New Roman"/>
            <w:noProof/>
            <w:sz w:val="24"/>
            <w:szCs w:val="24"/>
          </w:rPr>
          <w:t xml:space="preserve">eoretical age at length zero </w:t>
        </w:r>
      </w:ins>
      <w:ins w:id="218" w:author="Stephen Scherrer" w:date="2019-06-12T15:08:00Z">
        <w:r w:rsidR="008372C7">
          <w:rPr>
            <w:rFonts w:ascii="Times New Roman" w:hAnsi="Times New Roman" w:cs="Times New Roman"/>
            <w:noProof/>
            <w:sz w:val="24"/>
            <w:szCs w:val="24"/>
          </w:rPr>
          <w:t>t</w:t>
        </w:r>
      </w:ins>
      <w:ins w:id="219" w:author="Stephen Scherrer" w:date="2019-06-12T15:20:00Z">
        <w:r w:rsidR="006609FA">
          <w:rPr>
            <w:rFonts w:ascii="Times New Roman" w:hAnsi="Times New Roman" w:cs="Times New Roman"/>
            <w:noProof/>
            <w:sz w:val="24"/>
            <w:szCs w:val="24"/>
            <w:vertAlign w:val="subscript"/>
          </w:rPr>
          <w:t>0</w:t>
        </w:r>
      </w:ins>
      <w:r w:rsidR="008C372D" w:rsidRPr="00046C8F">
        <w:rPr>
          <w:rFonts w:ascii="Times New Roman" w:hAnsi="Times New Roman" w:cs="Times New Roman"/>
          <w:sz w:val="24"/>
          <w:szCs w:val="24"/>
        </w:rPr>
        <w:t xml:space="preserve"> for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estimated in</w:t>
      </w:r>
      <w:r w:rsidR="008C372D">
        <w:rPr>
          <w:rFonts w:ascii="Times New Roman" w:hAnsi="Times New Roman" w:cs="Times New Roman"/>
          <w:sz w:val="24"/>
          <w:szCs w:val="24"/>
        </w:rPr>
        <w:t xml:space="preserve"> </w:t>
      </w:r>
      <w:ins w:id="220" w:author="Stephen Scherrer" w:date="2019-06-12T15:05:00Z">
        <w:r w:rsidR="008372C7">
          <w:rPr>
            <w:rFonts w:ascii="Times New Roman" w:hAnsi="Times New Roman" w:cs="Times New Roman"/>
            <w:sz w:val="24"/>
            <w:szCs w:val="24"/>
          </w:rPr>
          <w:t>the Main Hawaiian Islands (MHI), Northwestern Hawaiian I</w:t>
        </w:r>
      </w:ins>
      <w:ins w:id="221" w:author="Stephen Scherrer" w:date="2019-06-12T15:06:00Z">
        <w:r w:rsidR="008372C7">
          <w:rPr>
            <w:rFonts w:ascii="Times New Roman" w:hAnsi="Times New Roman" w:cs="Times New Roman"/>
            <w:sz w:val="24"/>
            <w:szCs w:val="24"/>
          </w:rPr>
          <w:t xml:space="preserve">slands (NWHI) and pooled across </w:t>
        </w:r>
      </w:ins>
      <w:r w:rsidR="008C372D">
        <w:rPr>
          <w:rFonts w:ascii="Times New Roman" w:hAnsi="Times New Roman" w:cs="Times New Roman"/>
          <w:sz w:val="24"/>
          <w:szCs w:val="24"/>
        </w:rPr>
        <w:t>the</w:t>
      </w:r>
      <w:r w:rsidR="008C372D" w:rsidRPr="00046C8F">
        <w:rPr>
          <w:rFonts w:ascii="Times New Roman" w:hAnsi="Times New Roman" w:cs="Times New Roman"/>
          <w:sz w:val="24"/>
          <w:szCs w:val="24"/>
        </w:rPr>
        <w:t xml:space="preserve"> Hawaii</w:t>
      </w:r>
      <w:r w:rsidR="008C372D">
        <w:rPr>
          <w:rFonts w:ascii="Times New Roman" w:hAnsi="Times New Roman" w:cs="Times New Roman"/>
          <w:sz w:val="24"/>
          <w:szCs w:val="24"/>
        </w:rPr>
        <w:t xml:space="preserve"> Archipelago</w:t>
      </w:r>
      <w:r w:rsidR="008C372D" w:rsidRPr="00046C8F">
        <w:rPr>
          <w:rFonts w:ascii="Times New Roman" w:hAnsi="Times New Roman" w:cs="Times New Roman"/>
          <w:sz w:val="24"/>
          <w:szCs w:val="24"/>
        </w:rPr>
        <w:t xml:space="preserve">. When available in the literature, 95% confidence intervals for parameter estimates are presented in brackets next to parameter point estimates. </w:t>
      </w:r>
    </w:p>
    <w:p w14:paraId="417A83ED" w14:textId="566CCC80" w:rsidR="006609FA" w:rsidRDefault="00A72296" w:rsidP="008C372D">
      <w:pPr>
        <w:rPr>
          <w:ins w:id="222" w:author="Stephen Scherrer" w:date="2019-06-12T15:18:00Z"/>
          <w:rFonts w:ascii="Times New Roman" w:hAnsi="Times New Roman" w:cs="Times New Roman"/>
          <w:sz w:val="24"/>
          <w:szCs w:val="24"/>
        </w:rPr>
      </w:pPr>
      <w:commentRangeStart w:id="223"/>
      <w:del w:id="224" w:author="Stephen Scherrer" w:date="2019-06-12T15:18:00Z">
        <w:r w:rsidDel="006609FA">
          <w:rPr>
            <w:rFonts w:ascii="Times New Roman" w:hAnsi="Times New Roman" w:cs="Times New Roman"/>
            <w:noProof/>
            <w:sz w:val="24"/>
            <w:szCs w:val="24"/>
          </w:rPr>
          <w:drawing>
            <wp:inline distT="0" distB="0" distL="0" distR="0" wp14:anchorId="54033DC1" wp14:editId="46B26F23">
              <wp:extent cx="6998988" cy="2963354"/>
              <wp:effectExtent l="0" t="127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23 at 12.36.08 PM.pn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61747" cy="2989926"/>
                      </a:xfrm>
                      <a:prstGeom prst="rect">
                        <a:avLst/>
                      </a:prstGeom>
                    </pic:spPr>
                  </pic:pic>
                </a:graphicData>
              </a:graphic>
            </wp:inline>
          </w:drawing>
        </w:r>
      </w:del>
      <w:commentRangeEnd w:id="223"/>
      <w:r w:rsidR="00651BD2">
        <w:rPr>
          <w:rStyle w:val="CommentReference"/>
        </w:rPr>
        <w:commentReference w:id="223"/>
      </w:r>
      <w:del w:id="225" w:author="Stephen Scherrer" w:date="2019-06-12T15:18:00Z">
        <w:r w:rsidR="008C372D" w:rsidDel="006609FA">
          <w:rPr>
            <w:rFonts w:ascii="Times New Roman" w:hAnsi="Times New Roman" w:cs="Times New Roman"/>
            <w:sz w:val="24"/>
            <w:szCs w:val="24"/>
          </w:rPr>
          <w:br w:type="page"/>
        </w:r>
      </w:del>
      <w:ins w:id="226" w:author="Stephen Scherrer" w:date="2019-06-12T15:18:00Z">
        <w:r w:rsidR="006609FA">
          <w:rPr>
            <w:rFonts w:ascii="Times New Roman" w:hAnsi="Times New Roman" w:cs="Times New Roman"/>
            <w:noProof/>
            <w:sz w:val="24"/>
            <w:szCs w:val="24"/>
          </w:rPr>
          <w:drawing>
            <wp:inline distT="0" distB="0" distL="0" distR="0" wp14:anchorId="44AA0F98" wp14:editId="65B1CE36">
              <wp:extent cx="5995686" cy="2454004"/>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12 at 3.17.5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15770" cy="2462224"/>
                      </a:xfrm>
                      <a:prstGeom prst="rect">
                        <a:avLst/>
                      </a:prstGeom>
                    </pic:spPr>
                  </pic:pic>
                </a:graphicData>
              </a:graphic>
            </wp:inline>
          </w:drawing>
        </w:r>
      </w:ins>
    </w:p>
    <w:p w14:paraId="307EBA9F" w14:textId="77777777" w:rsidR="006609FA" w:rsidRPr="00574813" w:rsidRDefault="006609FA" w:rsidP="008C372D">
      <w:pPr>
        <w:rPr>
          <w:rFonts w:ascii="Times New Roman" w:hAnsi="Times New Roman" w:cs="Times New Roman"/>
          <w:sz w:val="24"/>
          <w:szCs w:val="24"/>
        </w:rPr>
      </w:pPr>
    </w:p>
    <w:p w14:paraId="35E943DA" w14:textId="77777777" w:rsidR="006609FA" w:rsidRDefault="006609FA">
      <w:pPr>
        <w:rPr>
          <w:ins w:id="227" w:author="Stephen Scherrer" w:date="2019-06-12T15:19:00Z"/>
          <w:rFonts w:ascii="Times New Roman" w:hAnsi="Times New Roman" w:cs="Times New Roman"/>
          <w:b/>
          <w:sz w:val="24"/>
          <w:szCs w:val="24"/>
        </w:rPr>
      </w:pPr>
      <w:ins w:id="228" w:author="Stephen Scherrer" w:date="2019-06-12T15:19:00Z">
        <w:r>
          <w:rPr>
            <w:rFonts w:ascii="Times New Roman" w:hAnsi="Times New Roman" w:cs="Times New Roman"/>
            <w:b/>
            <w:sz w:val="24"/>
            <w:szCs w:val="24"/>
          </w:rPr>
          <w:br w:type="page"/>
        </w:r>
      </w:ins>
    </w:p>
    <w:p w14:paraId="25AFA10B" w14:textId="389B3912" w:rsidR="008C372D" w:rsidRPr="00046C8F" w:rsidRDefault="00F11515" w:rsidP="008C372D">
      <w:pPr>
        <w:spacing w:before="100" w:beforeAutospacing="1" w:line="360" w:lineRule="auto"/>
        <w:rPr>
          <w:rFonts w:ascii="Times New Roman" w:hAnsi="Times New Roman" w:cs="Times New Roman"/>
          <w:sz w:val="24"/>
          <w:szCs w:val="24"/>
        </w:rPr>
      </w:pPr>
      <w:commentRangeStart w:id="229"/>
      <w:r>
        <w:rPr>
          <w:rFonts w:ascii="Times New Roman" w:hAnsi="Times New Roman" w:cs="Times New Roman"/>
          <w:b/>
          <w:sz w:val="24"/>
          <w:szCs w:val="24"/>
        </w:rPr>
        <w:t>Table 3</w:t>
      </w:r>
      <w:r w:rsidR="008C372D" w:rsidRPr="00046C8F">
        <w:rPr>
          <w:rFonts w:ascii="Times New Roman" w:hAnsi="Times New Roman" w:cs="Times New Roman"/>
          <w:sz w:val="24"/>
          <w:szCs w:val="24"/>
        </w:rPr>
        <w:t xml:space="preserve">. Bayesian hierarchical growth model specifications for </w:t>
      </w:r>
      <w:r w:rsidR="009340BB">
        <w:rPr>
          <w:rFonts w:ascii="Times New Roman" w:hAnsi="Times New Roman" w:cs="Times New Roman"/>
          <w:sz w:val="24"/>
          <w:szCs w:val="24"/>
        </w:rPr>
        <w:t xml:space="preserve">Bayesian models. </w:t>
      </w:r>
      <w:r w:rsidR="008C372D" w:rsidRPr="00046C8F">
        <w:rPr>
          <w:rFonts w:ascii="Times New Roman" w:hAnsi="Times New Roman" w:cs="Times New Roman"/>
          <w:sz w:val="24"/>
          <w:szCs w:val="24"/>
        </w:rPr>
        <w:t>Monte Carlo simulation was burned in for n=10,000 runs with every 50</w:t>
      </w:r>
      <w:r w:rsidR="008C372D" w:rsidRPr="00046C8F">
        <w:rPr>
          <w:rFonts w:ascii="Times New Roman" w:hAnsi="Times New Roman" w:cs="Times New Roman"/>
          <w:sz w:val="24"/>
          <w:szCs w:val="24"/>
          <w:vertAlign w:val="superscript"/>
        </w:rPr>
        <w:t>th</w:t>
      </w:r>
      <w:r w:rsidR="008C372D" w:rsidRPr="00046C8F">
        <w:rPr>
          <w:rFonts w:ascii="Times New Roman" w:hAnsi="Times New Roman" w:cs="Times New Roman"/>
          <w:sz w:val="24"/>
          <w:szCs w:val="24"/>
        </w:rPr>
        <w:t xml:space="preserve"> of the following 500,000 runs retained for tabulation into the posterior distributions. Variable names are kept consistent with the Appendix 1 </w:t>
      </w:r>
      <w:r w:rsidR="008C372D">
        <w:rPr>
          <w:rFonts w:ascii="Times New Roman" w:hAnsi="Times New Roman" w:cs="Times New Roman"/>
          <w:sz w:val="24"/>
          <w:szCs w:val="24"/>
        </w:rPr>
        <w:t>JAGS</w:t>
      </w:r>
      <w:r w:rsidR="008C372D" w:rsidRPr="00046C8F">
        <w:rPr>
          <w:rFonts w:ascii="Times New Roman" w:hAnsi="Times New Roman" w:cs="Times New Roman"/>
          <w:sz w:val="24"/>
          <w:szCs w:val="24"/>
        </w:rPr>
        <w:t xml:space="preserve"> code and are not consistent with text references to von Bertalanffy growth parameters but remain intuitively similar (e.g., K=</w:t>
      </w:r>
      <w:proofErr w:type="spellStart"/>
      <w:r w:rsidR="008C372D" w:rsidRPr="00046C8F">
        <w:rPr>
          <w:rFonts w:ascii="Times New Roman" w:hAnsi="Times New Roman" w:cs="Times New Roman"/>
          <w:sz w:val="24"/>
          <w:szCs w:val="24"/>
        </w:rPr>
        <w:t>k_mu</w:t>
      </w:r>
      <w:proofErr w:type="spellEnd"/>
      <w:r w:rsidR="008C372D" w:rsidRPr="00046C8F">
        <w:rPr>
          <w:rFonts w:ascii="Times New Roman" w:hAnsi="Times New Roman" w:cs="Times New Roman"/>
          <w:sz w:val="24"/>
          <w:szCs w:val="24"/>
        </w:rPr>
        <w:t>,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w:t>
      </w:r>
      <w:proofErr w:type="spellStart"/>
      <w:r w:rsidR="008C372D" w:rsidRPr="00046C8F">
        <w:rPr>
          <w:rFonts w:ascii="Times New Roman" w:hAnsi="Times New Roman" w:cs="Times New Roman"/>
          <w:sz w:val="24"/>
          <w:szCs w:val="24"/>
        </w:rPr>
        <w:t>Linf_mu</w:t>
      </w:r>
      <w:proofErr w:type="spellEnd"/>
      <w:r w:rsidR="008C372D" w:rsidRPr="00046C8F">
        <w:rPr>
          <w:rFonts w:ascii="Times New Roman" w:hAnsi="Times New Roman" w:cs="Times New Roman"/>
          <w:sz w:val="24"/>
          <w:szCs w:val="24"/>
        </w:rPr>
        <w:t>).</w:t>
      </w:r>
      <w:commentRangeEnd w:id="229"/>
      <w:r w:rsidR="0089788A">
        <w:rPr>
          <w:rStyle w:val="CommentReference"/>
        </w:rPr>
        <w:commentReference w:id="229"/>
      </w:r>
    </w:p>
    <w:p w14:paraId="5DC1F019" w14:textId="5F3A11C6" w:rsidR="008C372D" w:rsidRPr="00574813" w:rsidRDefault="00700AED" w:rsidP="008C372D">
      <w:pPr>
        <w:spacing w:before="100" w:beforeAutospacing="1" w:line="360" w:lineRule="auto"/>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51C8B816" wp14:editId="2ED73FBB">
            <wp:extent cx="5943600" cy="6271895"/>
            <wp:effectExtent l="0" t="0" r="0" b="190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3 at 11.47.49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271895"/>
                    </a:xfrm>
                    <a:prstGeom prst="rect">
                      <a:avLst/>
                    </a:prstGeom>
                  </pic:spPr>
                </pic:pic>
              </a:graphicData>
            </a:graphic>
          </wp:inline>
        </w:drawing>
      </w:r>
      <w:r w:rsidR="008C372D">
        <w:rPr>
          <w:rFonts w:ascii="Times New Roman" w:hAnsi="Times New Roman" w:cs="Times New Roman"/>
          <w:b/>
          <w:sz w:val="24"/>
          <w:szCs w:val="24"/>
        </w:rPr>
        <w:br w:type="page"/>
      </w:r>
    </w:p>
    <w:p w14:paraId="7424C566" w14:textId="1CD316C6"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A reference for the candidate model structures used to determine the preferred integrative model structure.</w:t>
      </w:r>
      <w:r w:rsidR="00181C93">
        <w:rPr>
          <w:rFonts w:ascii="Times New Roman" w:hAnsi="Times New Roman" w:cs="Times New Roman"/>
          <w:sz w:val="24"/>
          <w:szCs w:val="24"/>
        </w:rPr>
        <w:t xml:space="preserve"> </w:t>
      </w:r>
    </w:p>
    <w:p w14:paraId="41B5BD7C" w14:textId="77777777" w:rsidR="008C372D" w:rsidRPr="00046C8F" w:rsidRDefault="008C372D" w:rsidP="008C372D">
      <w:pPr>
        <w:rPr>
          <w:rFonts w:ascii="Times New Roman" w:hAnsi="Times New Roman" w:cs="Times New Roman"/>
          <w:sz w:val="24"/>
          <w:szCs w:val="24"/>
        </w:rPr>
      </w:pPr>
    </w:p>
    <w:p w14:paraId="74331962" w14:textId="34F14A0A" w:rsidR="008C372D" w:rsidRPr="00046C8F" w:rsidRDefault="007C2B6F" w:rsidP="008C372D">
      <w:pPr>
        <w:rPr>
          <w:rFonts w:ascii="Times New Roman" w:hAnsi="Times New Roman" w:cs="Times New Roman"/>
          <w:sz w:val="24"/>
          <w:szCs w:val="24"/>
        </w:rPr>
      </w:pPr>
      <w:r w:rsidRPr="007C2B6F">
        <w:rPr>
          <w:noProof/>
        </w:rPr>
        <w:t xml:space="preserve"> </w:t>
      </w:r>
      <w:commentRangeStart w:id="230"/>
      <w:r w:rsidRPr="007C2B6F">
        <w:rPr>
          <w:rFonts w:ascii="Times New Roman" w:hAnsi="Times New Roman" w:cs="Times New Roman"/>
          <w:noProof/>
          <w:sz w:val="24"/>
          <w:szCs w:val="24"/>
        </w:rPr>
        <w:drawing>
          <wp:inline distT="0" distB="0" distL="0" distR="0" wp14:anchorId="4EEC5BA5" wp14:editId="3A6FA59F">
            <wp:extent cx="5924024" cy="34955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6072" cy="3508564"/>
                    </a:xfrm>
                    <a:prstGeom prst="rect">
                      <a:avLst/>
                    </a:prstGeom>
                  </pic:spPr>
                </pic:pic>
              </a:graphicData>
            </a:graphic>
          </wp:inline>
        </w:drawing>
      </w:r>
      <w:commentRangeEnd w:id="230"/>
      <w:r w:rsidR="009B5D04">
        <w:rPr>
          <w:rStyle w:val="CommentReference"/>
        </w:rPr>
        <w:commentReference w:id="230"/>
      </w:r>
    </w:p>
    <w:p w14:paraId="6761AE8C" w14:textId="0F80C9AF"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29722B12" w14:textId="77777777" w:rsidR="008C372D" w:rsidRDefault="008C372D" w:rsidP="008C372D">
      <w:pPr>
        <w:rPr>
          <w:rFonts w:ascii="Times New Roman" w:hAnsi="Times New Roman" w:cs="Times New Roman"/>
          <w:b/>
          <w:sz w:val="24"/>
          <w:szCs w:val="24"/>
        </w:rPr>
      </w:pPr>
    </w:p>
    <w:p w14:paraId="1BEB0ED5" w14:textId="69FC9894"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5</w:t>
      </w:r>
      <w:r w:rsidR="008C372D" w:rsidRPr="00046C8F">
        <w:rPr>
          <w:rFonts w:ascii="Times New Roman" w:hAnsi="Times New Roman" w:cs="Times New Roman"/>
          <w:b/>
          <w:sz w:val="24"/>
          <w:szCs w:val="24"/>
        </w:rPr>
        <w:t xml:space="preserve">. </w:t>
      </w:r>
      <w:r w:rsidR="008C372D">
        <w:rPr>
          <w:rFonts w:ascii="Times New Roman" w:hAnsi="Times New Roman" w:cs="Times New Roman"/>
          <w:sz w:val="24"/>
          <w:szCs w:val="24"/>
        </w:rPr>
        <w:t>Sample and population p</w:t>
      </w:r>
      <w:r w:rsidR="008C372D" w:rsidRPr="00046C8F">
        <w:rPr>
          <w:rFonts w:ascii="Times New Roman" w:hAnsi="Times New Roman" w:cs="Times New Roman"/>
          <w:sz w:val="24"/>
          <w:szCs w:val="24"/>
        </w:rPr>
        <w:t xml:space="preserve">arameter </w:t>
      </w:r>
      <w:proofErr w:type="gramStart"/>
      <w:r w:rsidR="008C372D" w:rsidRPr="00046C8F">
        <w:rPr>
          <w:rFonts w:ascii="Times New Roman" w:hAnsi="Times New Roman" w:cs="Times New Roman"/>
          <w:sz w:val="24"/>
          <w:szCs w:val="24"/>
        </w:rPr>
        <w:t>estimates</w:t>
      </w:r>
      <w:proofErr w:type="gramEnd"/>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from</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 xml:space="preserve">maximum likelihood growth </w:t>
      </w:r>
      <w:r w:rsidR="002000D7">
        <w:rPr>
          <w:rFonts w:ascii="Times New Roman" w:hAnsi="Times New Roman" w:cs="Times New Roman"/>
          <w:sz w:val="24"/>
          <w:szCs w:val="24"/>
        </w:rPr>
        <w:t>models</w:t>
      </w:r>
      <w:r w:rsidR="008C372D" w:rsidRPr="00046C8F">
        <w:rPr>
          <w:rFonts w:ascii="Times New Roman" w:hAnsi="Times New Roman" w:cs="Times New Roman"/>
          <w:sz w:val="24"/>
          <w:szCs w:val="24"/>
        </w:rPr>
        <w:t>.</w:t>
      </w:r>
      <w:r w:rsidR="002000D7">
        <w:rPr>
          <w:rFonts w:ascii="Times New Roman" w:hAnsi="Times New Roman" w:cs="Times New Roman"/>
          <w:sz w:val="24"/>
          <w:szCs w:val="24"/>
        </w:rPr>
        <w:t xml:space="preserve"> Model 5 was fit to only the tagging data and Model 11 is the preferred</w:t>
      </w:r>
      <w:r w:rsidR="000617FA">
        <w:rPr>
          <w:rFonts w:ascii="Times New Roman" w:hAnsi="Times New Roman" w:cs="Times New Roman"/>
          <w:sz w:val="24"/>
          <w:szCs w:val="24"/>
        </w:rPr>
        <w:t xml:space="preserve"> model.</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For both models, parameter estimates fit to the full data set are reported in the Sample Estimate columns while bootstrapped parameter estimates (Median, 2.5%, 97.5%) are reported under the Population CI column.</w:t>
      </w:r>
    </w:p>
    <w:p w14:paraId="23A4CB2F" w14:textId="77777777" w:rsidR="008C372D" w:rsidRDefault="008C372D" w:rsidP="008C372D">
      <w:pPr>
        <w:rPr>
          <w:rFonts w:ascii="Times New Roman" w:hAnsi="Times New Roman" w:cs="Times New Roman"/>
          <w:b/>
          <w:sz w:val="24"/>
          <w:szCs w:val="24"/>
        </w:rPr>
      </w:pPr>
    </w:p>
    <w:p w14:paraId="0413A0B2" w14:textId="77777777" w:rsidR="008C372D" w:rsidRDefault="008C372D" w:rsidP="008C372D">
      <w:pPr>
        <w:rPr>
          <w:rFonts w:ascii="Times New Roman" w:hAnsi="Times New Roman" w:cs="Times New Roman"/>
          <w:b/>
          <w:sz w:val="24"/>
          <w:szCs w:val="24"/>
        </w:rPr>
      </w:pPr>
    </w:p>
    <w:p w14:paraId="60BC89A2" w14:textId="52614C5A" w:rsidR="004267FF" w:rsidRDefault="002000D7">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9BAEC3D" wp14:editId="32C3CBE9">
            <wp:extent cx="6431622" cy="3145036"/>
            <wp:effectExtent l="0" t="0" r="0" b="508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5 at 1.01.1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38523" cy="3148411"/>
                    </a:xfrm>
                    <a:prstGeom prst="rect">
                      <a:avLst/>
                    </a:prstGeom>
                  </pic:spPr>
                </pic:pic>
              </a:graphicData>
            </a:graphic>
          </wp:inline>
        </w:drawing>
      </w:r>
      <w:r w:rsidR="008C372D">
        <w:rPr>
          <w:rFonts w:ascii="Times New Roman" w:hAnsi="Times New Roman" w:cs="Times New Roman"/>
          <w:b/>
          <w:sz w:val="24"/>
          <w:szCs w:val="24"/>
        </w:rPr>
        <w:br w:type="page"/>
      </w:r>
      <w:r w:rsidR="00F11515">
        <w:rPr>
          <w:rFonts w:ascii="Times New Roman" w:hAnsi="Times New Roman" w:cs="Times New Roman"/>
          <w:b/>
          <w:sz w:val="24"/>
          <w:szCs w:val="24"/>
        </w:rPr>
        <w:t>Figure 1</w:t>
      </w:r>
      <w:commentRangeStart w:id="231"/>
      <w:r w:rsidR="00F11515">
        <w:rPr>
          <w:rFonts w:ascii="Times New Roman" w:hAnsi="Times New Roman" w:cs="Times New Roman"/>
          <w:b/>
          <w:sz w:val="24"/>
          <w:szCs w:val="24"/>
        </w:rPr>
        <w:t xml:space="preserve">: </w:t>
      </w:r>
      <w:r w:rsidR="00F11515">
        <w:rPr>
          <w:rFonts w:ascii="Times New Roman" w:hAnsi="Times New Roman" w:cs="Times New Roman"/>
          <w:sz w:val="24"/>
          <w:szCs w:val="24"/>
        </w:rPr>
        <w:t xml:space="preserve">Map </w:t>
      </w:r>
      <w:r w:rsidR="004267FF">
        <w:rPr>
          <w:rFonts w:ascii="Times New Roman" w:hAnsi="Times New Roman" w:cs="Times New Roman"/>
          <w:sz w:val="24"/>
          <w:szCs w:val="24"/>
        </w:rPr>
        <w:t xml:space="preserve">showing the location and number of the State of Hawaii’s statistical reporting grids. The number of </w:t>
      </w:r>
      <w:proofErr w:type="gramStart"/>
      <w:r w:rsidR="004267FF">
        <w:rPr>
          <w:rFonts w:ascii="Times New Roman" w:hAnsi="Times New Roman" w:cs="Times New Roman"/>
          <w:sz w:val="24"/>
          <w:szCs w:val="24"/>
        </w:rPr>
        <w:t>fish</w:t>
      </w:r>
      <w:proofErr w:type="gramEnd"/>
      <w:r w:rsidR="004267FF">
        <w:rPr>
          <w:rFonts w:ascii="Times New Roman" w:hAnsi="Times New Roman" w:cs="Times New Roman"/>
          <w:sz w:val="24"/>
          <w:szCs w:val="24"/>
        </w:rPr>
        <w:t xml:space="preserve"> </w:t>
      </w:r>
      <w:r w:rsidR="003C7602">
        <w:rPr>
          <w:rFonts w:ascii="Times New Roman" w:hAnsi="Times New Roman" w:cs="Times New Roman"/>
          <w:sz w:val="24"/>
          <w:szCs w:val="24"/>
        </w:rPr>
        <w:t>tagged</w:t>
      </w:r>
      <w:r w:rsidR="004267FF">
        <w:rPr>
          <w:rFonts w:ascii="Times New Roman" w:hAnsi="Times New Roman" w:cs="Times New Roman"/>
          <w:sz w:val="24"/>
          <w:szCs w:val="24"/>
        </w:rPr>
        <w:t xml:space="preserve"> and recaptured in each reporting grid are summarized in Table 1.</w:t>
      </w:r>
      <w:commentRangeEnd w:id="231"/>
      <w:r w:rsidR="005B2D24">
        <w:rPr>
          <w:rStyle w:val="CommentReference"/>
        </w:rPr>
        <w:commentReference w:id="231"/>
      </w:r>
    </w:p>
    <w:p w14:paraId="6B30435C" w14:textId="77777777" w:rsidR="003C7602" w:rsidRDefault="003C7602">
      <w:pPr>
        <w:rPr>
          <w:rFonts w:ascii="Times New Roman" w:hAnsi="Times New Roman" w:cs="Times New Roman"/>
          <w:sz w:val="24"/>
          <w:szCs w:val="24"/>
        </w:rPr>
      </w:pPr>
    </w:p>
    <w:p w14:paraId="530D8BE2" w14:textId="79CB5093" w:rsidR="00F11515" w:rsidRDefault="004267F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DF0061" wp14:editId="709814A8">
            <wp:extent cx="5943600" cy="495871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hi_brfa_fishgrid_mhi_map.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r w:rsidR="00F11515">
        <w:rPr>
          <w:rFonts w:ascii="Times New Roman" w:hAnsi="Times New Roman" w:cs="Times New Roman"/>
          <w:b/>
          <w:sz w:val="24"/>
          <w:szCs w:val="24"/>
        </w:rPr>
        <w:br w:type="page"/>
      </w:r>
    </w:p>
    <w:p w14:paraId="49BC37B1" w14:textId="2653A5B9" w:rsidR="008C372D" w:rsidRPr="00046C8F" w:rsidRDefault="00F11515" w:rsidP="008C372D">
      <w:pPr>
        <w:rPr>
          <w:rFonts w:ascii="Times New Roman" w:hAnsi="Times New Roman" w:cs="Times New Roman"/>
          <w:sz w:val="24"/>
          <w:szCs w:val="24"/>
        </w:rPr>
      </w:pPr>
      <w:commentRangeStart w:id="232"/>
      <w:r>
        <w:rPr>
          <w:rFonts w:ascii="Times New Roman" w:hAnsi="Times New Roman" w:cs="Times New Roman"/>
          <w:b/>
          <w:sz w:val="24"/>
          <w:szCs w:val="24"/>
        </w:rPr>
        <w:t>Figure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The length of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recaptured and included in analysis of OTP tagging data and the distribution of times at liberty. The fork length of fish during tagging is highlighted in red while length at recapture is shown in blue.</w:t>
      </w:r>
      <w:commentRangeEnd w:id="232"/>
      <w:r w:rsidR="005B2D24">
        <w:rPr>
          <w:rStyle w:val="CommentReference"/>
        </w:rPr>
        <w:commentReference w:id="232"/>
      </w:r>
    </w:p>
    <w:p w14:paraId="54B14BEE" w14:textId="77777777" w:rsidR="008C372D" w:rsidRPr="00574813" w:rsidRDefault="008C372D" w:rsidP="008C372D">
      <w:pPr>
        <w:rPr>
          <w:rFonts w:ascii="Times New Roman" w:hAnsi="Times New Roman" w:cs="Times New Roman"/>
          <w:sz w:val="24"/>
          <w:szCs w:val="24"/>
        </w:rPr>
      </w:pPr>
      <w:r w:rsidRPr="00046C8F">
        <w:rPr>
          <w:rFonts w:ascii="Times New Roman" w:hAnsi="Times New Roman" w:cs="Times New Roman"/>
          <w:noProof/>
          <w:sz w:val="24"/>
          <w:szCs w:val="24"/>
        </w:rPr>
        <w:drawing>
          <wp:inline distT="0" distB="0" distL="0" distR="0" wp14:anchorId="087407B5" wp14:editId="66586AAB">
            <wp:extent cx="4905955" cy="490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Hists of Lm, Lr, and Dt.pdf"/>
                    <pic:cNvPicPr/>
                  </pic:nvPicPr>
                  <pic:blipFill>
                    <a:blip r:embed="rId16">
                      <a:extLst>
                        <a:ext uri="{28A0092B-C50C-407E-A947-70E740481C1C}">
                          <a14:useLocalDpi xmlns:a14="http://schemas.microsoft.com/office/drawing/2010/main" val="0"/>
                        </a:ext>
                      </a:extLst>
                    </a:blip>
                    <a:stretch>
                      <a:fillRect/>
                    </a:stretch>
                  </pic:blipFill>
                  <pic:spPr>
                    <a:xfrm>
                      <a:off x="0" y="0"/>
                      <a:ext cx="4909328" cy="4909328"/>
                    </a:xfrm>
                    <a:prstGeom prst="rect">
                      <a:avLst/>
                    </a:prstGeom>
                  </pic:spPr>
                </pic:pic>
              </a:graphicData>
            </a:graphic>
          </wp:inline>
        </w:drawing>
      </w:r>
    </w:p>
    <w:p w14:paraId="30BAC001" w14:textId="77777777"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0764B857" w14:textId="553BA797"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t>Figure 3</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Coefficient of variation for 2 von Bertalanffy growth curve parameters K and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 xml:space="preserve"> for </w:t>
      </w:r>
      <w:r w:rsidR="008C372D" w:rsidRPr="00C108BE">
        <w:rPr>
          <w:rFonts w:ascii="Times New Roman" w:hAnsi="Times New Roman" w:cs="Times New Roman"/>
          <w:i/>
          <w:sz w:val="24"/>
          <w:szCs w:val="24"/>
        </w:rPr>
        <w:t>P. filamentosus</w:t>
      </w:r>
      <w:r w:rsidR="008C372D" w:rsidRPr="00046C8F">
        <w:rPr>
          <w:rFonts w:ascii="Times New Roman" w:hAnsi="Times New Roman" w:cs="Times New Roman"/>
          <w:sz w:val="24"/>
          <w:szCs w:val="24"/>
        </w:rPr>
        <w:t>. Individual variability was examined incorporating individual variability in both parameters, in either one of the parameters in series, or in neither parameter.</w:t>
      </w:r>
    </w:p>
    <w:p w14:paraId="3E008A24" w14:textId="77777777" w:rsidR="008C372D" w:rsidRPr="00046C8F" w:rsidRDefault="008C372D" w:rsidP="008C372D">
      <w:pPr>
        <w:rPr>
          <w:rFonts w:ascii="Times New Roman" w:hAnsi="Times New Roman" w:cs="Times New Roman"/>
          <w:sz w:val="24"/>
          <w:szCs w:val="24"/>
        </w:rPr>
      </w:pPr>
    </w:p>
    <w:p w14:paraId="35C06B2F" w14:textId="6AF3F1DA" w:rsidR="008C372D" w:rsidRDefault="00687244" w:rsidP="008C372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922D03" wp14:editId="6AF1D416">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 - Coefficients of Variation.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C372D">
        <w:rPr>
          <w:rFonts w:ascii="Times New Roman" w:hAnsi="Times New Roman" w:cs="Times New Roman"/>
          <w:b/>
          <w:sz w:val="24"/>
          <w:szCs w:val="24"/>
        </w:rPr>
        <w:br w:type="page"/>
      </w:r>
    </w:p>
    <w:p w14:paraId="31DCB754" w14:textId="56380B6A"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t>Figure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Plots comparing observed and predicted recapture lengths fit using parameter point estimates from Bayesian Models 1 and 2, as well as </w:t>
      </w:r>
      <w:ins w:id="233" w:author="Microsoft Office User" w:date="2019-05-31T09:57:00Z">
        <w:r w:rsidR="005B2D24">
          <w:rPr>
            <w:rFonts w:ascii="Times New Roman" w:hAnsi="Times New Roman" w:cs="Times New Roman"/>
            <w:sz w:val="24"/>
            <w:szCs w:val="24"/>
          </w:rPr>
          <w:t>population p</w:t>
        </w:r>
        <w:r w:rsidR="005B2D24" w:rsidRPr="00046C8F">
          <w:rPr>
            <w:rFonts w:ascii="Times New Roman" w:hAnsi="Times New Roman" w:cs="Times New Roman"/>
            <w:sz w:val="24"/>
            <w:szCs w:val="24"/>
          </w:rPr>
          <w:t xml:space="preserve">arameter estimates </w:t>
        </w:r>
        <w:r w:rsidR="005B2D24">
          <w:rPr>
            <w:rFonts w:ascii="Times New Roman" w:hAnsi="Times New Roman" w:cs="Times New Roman"/>
            <w:sz w:val="24"/>
            <w:szCs w:val="24"/>
            <w:lang w:val="haw-US"/>
          </w:rPr>
          <w:t>f</w:t>
        </w:r>
      </w:ins>
      <w:ins w:id="234" w:author="Microsoft Office User" w:date="2019-05-31T09:58:00Z">
        <w:r w:rsidR="005B2D24">
          <w:rPr>
            <w:rFonts w:ascii="Times New Roman" w:hAnsi="Times New Roman" w:cs="Times New Roman"/>
            <w:sz w:val="24"/>
            <w:szCs w:val="24"/>
            <w:lang w:val="haw-US"/>
          </w:rPr>
          <w:t xml:space="preserve">rom </w:t>
        </w:r>
      </w:ins>
      <w:r w:rsidR="008C372D" w:rsidRPr="00046C8F">
        <w:rPr>
          <w:rFonts w:ascii="Times New Roman" w:hAnsi="Times New Roman" w:cs="Times New Roman"/>
          <w:sz w:val="24"/>
          <w:szCs w:val="24"/>
        </w:rPr>
        <w:t>Maximum likelihood Models 5 and 11. Length at recapture was predicted as a function of length at marking and time at liberty. The 1:1 line indicates where points would fall if model parameters perfectly predicted length at recapture.</w:t>
      </w:r>
      <w:r w:rsidR="00687244" w:rsidRPr="00687244">
        <w:rPr>
          <w:rFonts w:ascii="Times New Roman" w:hAnsi="Times New Roman" w:cs="Times New Roman"/>
          <w:b/>
          <w:noProof/>
          <w:sz w:val="24"/>
          <w:szCs w:val="24"/>
        </w:rPr>
        <w:t xml:space="preserve"> </w:t>
      </w:r>
    </w:p>
    <w:p w14:paraId="7B71CF67" w14:textId="77777777" w:rsidR="008C372D" w:rsidRPr="00574813" w:rsidRDefault="008C372D"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947A9" wp14:editId="704EDDA2">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 - Predicted vs. Observed LR with validation data.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hAnsi="Times New Roman" w:cs="Times New Roman"/>
          <w:b/>
          <w:sz w:val="24"/>
          <w:szCs w:val="24"/>
        </w:rPr>
        <w:br w:type="page"/>
      </w:r>
    </w:p>
    <w:p w14:paraId="582EA3F8" w14:textId="4DB3A21C" w:rsidR="008C372D" w:rsidRPr="005B2D24" w:rsidRDefault="00F11515" w:rsidP="008C372D">
      <w:pPr>
        <w:rPr>
          <w:rFonts w:ascii="Times New Roman" w:hAnsi="Times New Roman" w:cs="Times New Roman"/>
          <w:sz w:val="24"/>
          <w:szCs w:val="24"/>
          <w:lang w:val="haw-US"/>
          <w:rPrChange w:id="235" w:author="Microsoft Office User" w:date="2019-05-31T09:58:00Z">
            <w:rPr>
              <w:rFonts w:ascii="Times New Roman" w:hAnsi="Times New Roman" w:cs="Times New Roman"/>
              <w:sz w:val="24"/>
              <w:szCs w:val="24"/>
            </w:rPr>
          </w:rPrChange>
        </w:rPr>
      </w:pPr>
      <w:r>
        <w:rPr>
          <w:rFonts w:ascii="Times New Roman" w:hAnsi="Times New Roman" w:cs="Times New Roman"/>
          <w:b/>
          <w:sz w:val="24"/>
          <w:szCs w:val="24"/>
        </w:rPr>
        <w:t>Figure 5</w:t>
      </w:r>
      <w:r w:rsidR="008C372D" w:rsidRPr="00046C8F">
        <w:rPr>
          <w:rFonts w:ascii="Times New Roman" w:hAnsi="Times New Roman" w:cs="Times New Roman"/>
          <w:b/>
          <w:sz w:val="24"/>
          <w:szCs w:val="24"/>
        </w:rPr>
        <w:t>.</w:t>
      </w:r>
      <w:r w:rsidR="008C372D" w:rsidRPr="00046C8F">
        <w:rPr>
          <w:rFonts w:ascii="Times New Roman" w:hAnsi="Times New Roman" w:cs="Times New Roman"/>
          <w:sz w:val="24"/>
          <w:szCs w:val="24"/>
        </w:rPr>
        <w:t xml:space="preserve"> Comparison of von Bertalanffy growth function curves produced from parameters during this study. Horizontal dashed lines indicate the minimum </w:t>
      </w:r>
      <w:ins w:id="236" w:author="Microsoft Office User" w:date="2019-05-31T10:00:00Z">
        <w:r w:rsidR="00DC3376">
          <w:rPr>
            <w:rFonts w:ascii="Times New Roman" w:hAnsi="Times New Roman" w:cs="Times New Roman"/>
            <w:sz w:val="24"/>
            <w:szCs w:val="24"/>
            <w:lang w:val="haw-US"/>
          </w:rPr>
          <w:t xml:space="preserve">(min Lm) </w:t>
        </w:r>
      </w:ins>
      <w:r w:rsidR="008C372D" w:rsidRPr="00046C8F">
        <w:rPr>
          <w:rFonts w:ascii="Times New Roman" w:hAnsi="Times New Roman" w:cs="Times New Roman"/>
          <w:sz w:val="24"/>
          <w:szCs w:val="24"/>
        </w:rPr>
        <w:t xml:space="preserve">and maximum length </w:t>
      </w:r>
      <w:ins w:id="237" w:author="Microsoft Office User" w:date="2019-05-31T10:00:00Z">
        <w:r w:rsidR="00DC3376">
          <w:rPr>
            <w:rFonts w:ascii="Times New Roman" w:hAnsi="Times New Roman" w:cs="Times New Roman"/>
            <w:sz w:val="24"/>
            <w:szCs w:val="24"/>
            <w:lang w:val="haw-US"/>
          </w:rPr>
          <w:t xml:space="preserve">(max Lm) </w:t>
        </w:r>
      </w:ins>
      <w:r w:rsidR="008C372D" w:rsidRPr="00046C8F">
        <w:rPr>
          <w:rFonts w:ascii="Times New Roman" w:hAnsi="Times New Roman" w:cs="Times New Roman"/>
          <w:sz w:val="24"/>
          <w:szCs w:val="24"/>
        </w:rPr>
        <w:t>of individuals at the time of marking recorded in the OTP dataset.</w:t>
      </w:r>
      <w:r w:rsidR="00331DF6">
        <w:rPr>
          <w:rFonts w:ascii="Times New Roman" w:hAnsi="Times New Roman" w:cs="Times New Roman"/>
          <w:sz w:val="24"/>
          <w:szCs w:val="24"/>
        </w:rPr>
        <w:t xml:space="preserve"> Growth curves were estimated for two best Bayesian (Models 1 and 2) and maximum likelihood models (Models 5 and 11). </w:t>
      </w:r>
      <w:r w:rsidR="00707C2E">
        <w:rPr>
          <w:rFonts w:ascii="Times New Roman" w:hAnsi="Times New Roman" w:cs="Times New Roman"/>
          <w:sz w:val="24"/>
          <w:szCs w:val="24"/>
        </w:rPr>
        <w:t>Note that while the species may live to 40+ years, this plot has been truncated to 20 years to highlight differences between early growth under each model</w:t>
      </w:r>
      <w:ins w:id="238" w:author="Microsoft Office User" w:date="2019-05-31T09:58:00Z">
        <w:r w:rsidR="005B2D24">
          <w:rPr>
            <w:rFonts w:ascii="Times New Roman" w:hAnsi="Times New Roman" w:cs="Times New Roman"/>
            <w:sz w:val="24"/>
            <w:szCs w:val="24"/>
            <w:lang w:val="haw-US"/>
          </w:rPr>
          <w:t>.</w:t>
        </w:r>
      </w:ins>
    </w:p>
    <w:p w14:paraId="10553D2F" w14:textId="5EB69AC4" w:rsidR="008C372D" w:rsidRPr="00046C8F" w:rsidRDefault="008C372D" w:rsidP="008C372D">
      <w:pPr>
        <w:rPr>
          <w:rFonts w:ascii="Times New Roman" w:hAnsi="Times New Roman" w:cs="Times New Roman"/>
          <w:sz w:val="24"/>
          <w:szCs w:val="24"/>
        </w:rPr>
      </w:pPr>
    </w:p>
    <w:p w14:paraId="538DADAB" w14:textId="4FB8B459" w:rsidR="00BF46CA" w:rsidRPr="008C372D" w:rsidRDefault="00C02B02" w:rsidP="008C372D">
      <w:ins w:id="239" w:author="Stephen Scherrer" w:date="2019-06-12T15:02:00Z">
        <w:r>
          <w:rPr>
            <w:noProof/>
          </w:rPr>
          <w:drawing>
            <wp:inline distT="0" distB="0" distL="0" distR="0" wp14:anchorId="57D4E3D5" wp14:editId="4F10F057">
              <wp:extent cx="5943600" cy="459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4 - VBGF Plots for Bayesian and MLE model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ins>
      <w:commentRangeStart w:id="240"/>
      <w:del w:id="241" w:author="Stephen Scherrer" w:date="2019-06-12T15:03:00Z">
        <w:r w:rsidR="005063B5" w:rsidDel="00C02B02">
          <w:rPr>
            <w:noProof/>
          </w:rPr>
          <w:drawing>
            <wp:inline distT="0" distB="0" distL="0" distR="0" wp14:anchorId="352E0A15" wp14:editId="7BEB8B1A">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VBGF Plots for Bayesian and MLE model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del>
      <w:commentRangeEnd w:id="240"/>
      <w:r w:rsidR="00DC3376">
        <w:rPr>
          <w:rStyle w:val="CommentReference"/>
        </w:rPr>
        <w:commentReference w:id="240"/>
      </w:r>
    </w:p>
    <w:sectPr w:rsidR="00BF46CA" w:rsidRPr="008C372D" w:rsidSect="00625C6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crosoft Office User" w:date="2019-05-08T14:55:00Z" w:initials="MOU">
    <w:p w14:paraId="3D1C9D7D" w14:textId="6B3E981C" w:rsidR="0040723E" w:rsidRPr="00ED7655" w:rsidRDefault="0040723E">
      <w:pPr>
        <w:pStyle w:val="CommentText"/>
        <w:rPr>
          <w:lang w:val="haw-US"/>
        </w:rPr>
      </w:pPr>
      <w:r>
        <w:rPr>
          <w:rStyle w:val="CommentReference"/>
        </w:rPr>
        <w:annotationRef/>
      </w:r>
      <w:r>
        <w:rPr>
          <w:lang w:val="haw-US"/>
        </w:rPr>
        <w:t xml:space="preserve">Any DGI integration method also tended to underestimate ages compared to standardized methods of Wakefield et al. 2017. </w:t>
      </w:r>
    </w:p>
  </w:comment>
  <w:comment w:id="13" w:author="Stephen Scherrer" w:date="2019-06-12T14:47:00Z" w:initials="SS">
    <w:p w14:paraId="012A8FF9" w14:textId="444AB380" w:rsidR="0040723E" w:rsidRDefault="0040723E">
      <w:pPr>
        <w:pStyle w:val="CommentText"/>
      </w:pPr>
      <w:r>
        <w:rPr>
          <w:rStyle w:val="CommentReference"/>
        </w:rPr>
        <w:annotationRef/>
      </w:r>
      <w:r>
        <w:t xml:space="preserve"> </w:t>
      </w:r>
    </w:p>
  </w:comment>
  <w:comment w:id="16" w:author="Microsoft Office User" w:date="2019-05-08T15:02:00Z" w:initials="MOU">
    <w:p w14:paraId="175F3592" w14:textId="6FE7AAEC" w:rsidR="0040723E" w:rsidRPr="00EB25BC" w:rsidRDefault="0040723E">
      <w:pPr>
        <w:pStyle w:val="CommentText"/>
        <w:rPr>
          <w:lang w:val="haw-US"/>
        </w:rPr>
      </w:pPr>
      <w:r>
        <w:rPr>
          <w:rStyle w:val="CommentReference"/>
        </w:rPr>
        <w:annotationRef/>
      </w:r>
      <w:r>
        <w:rPr>
          <w:lang w:val="haw-US"/>
        </w:rPr>
        <w:t>Andrews et al. 2012 addressed the bias and potential error of various ageing methods by the incorporation of three ageing data sets (DGI, traditional annual ages, and C14)</w:t>
      </w:r>
    </w:p>
  </w:comment>
  <w:comment w:id="17" w:author="Stephen Scherrer" w:date="2019-06-12T13:12:00Z" w:initials="SS">
    <w:p w14:paraId="56D3FA82" w14:textId="02A9218E" w:rsidR="0040723E" w:rsidRDefault="0040723E">
      <w:pPr>
        <w:pStyle w:val="CommentText"/>
      </w:pPr>
      <w:r>
        <w:rPr>
          <w:rStyle w:val="CommentReference"/>
        </w:rPr>
        <w:annotationRef/>
      </w:r>
      <w:r>
        <w:t>Sorry, perhaps this is unclear. While Andrews et. al. 2012 incorporates various data sets, all of the data sets used are of the direct aging variety. I’ve tried to make this more clear</w:t>
      </w:r>
    </w:p>
  </w:comment>
  <w:comment w:id="26" w:author="Microsoft Office User" w:date="2019-05-08T15:00:00Z" w:initials="MOU">
    <w:p w14:paraId="7C7EEA22" w14:textId="5557D843" w:rsidR="0040723E" w:rsidRPr="00EB25BC" w:rsidRDefault="0040723E">
      <w:pPr>
        <w:pStyle w:val="CommentText"/>
        <w:rPr>
          <w:lang w:val="haw-US"/>
        </w:rPr>
      </w:pPr>
      <w:r>
        <w:rPr>
          <w:rStyle w:val="CommentReference"/>
        </w:rPr>
        <w:annotationRef/>
      </w:r>
      <w:r>
        <w:rPr>
          <w:lang w:val="haw-US"/>
        </w:rPr>
        <w:t>Annuli counts derived from nascent otolith preparation and ageing criteria have also been comperable to logevity and age structure of P. filamentosus (Wakefield et al. 2013 &amp; 2017)</w:t>
      </w:r>
    </w:p>
  </w:comment>
  <w:comment w:id="27" w:author="Microsoft Office User" w:date="2019-05-20T16:35:00Z" w:initials="MOU">
    <w:p w14:paraId="3096E66C" w14:textId="2956B91C" w:rsidR="0040723E" w:rsidRDefault="0040723E">
      <w:pPr>
        <w:pStyle w:val="CommentText"/>
        <w:rPr>
          <w:lang w:val="haw-US"/>
        </w:rPr>
      </w:pPr>
      <w:r>
        <w:rPr>
          <w:rStyle w:val="CommentReference"/>
        </w:rPr>
        <w:annotationRef/>
      </w:r>
      <w:r>
        <w:rPr>
          <w:lang w:val="haw-US"/>
        </w:rPr>
        <w:t>Be mindful that you are incorporating ageing data that you have already established as being biased. How can you assume that your results are any better or worse, than these prior studies, if the data used is biased?</w:t>
      </w:r>
    </w:p>
    <w:p w14:paraId="5A212BA7" w14:textId="77777777" w:rsidR="0040723E" w:rsidRDefault="0040723E">
      <w:pPr>
        <w:pStyle w:val="CommentText"/>
        <w:rPr>
          <w:lang w:val="haw-US"/>
        </w:rPr>
      </w:pPr>
    </w:p>
    <w:p w14:paraId="4493932F" w14:textId="6660DD63" w:rsidR="0040723E" w:rsidRPr="00ED3DFF" w:rsidRDefault="0040723E">
      <w:pPr>
        <w:pStyle w:val="CommentText"/>
        <w:rPr>
          <w:lang w:val="haw-US"/>
        </w:rPr>
      </w:pPr>
      <w:r>
        <w:rPr>
          <w:lang w:val="haw-US"/>
        </w:rPr>
        <w:t>Additionally, there may/may not be differences in growth parameters between the NWHI and MHI populations, by pooling data you can compare the archipelagic parameters but it may not be accurate for comparing to MHI tagging VBGF.</w:t>
      </w:r>
    </w:p>
  </w:comment>
  <w:comment w:id="28" w:author="Microsoft Office User" w:date="2019-05-29T13:41:00Z" w:initials="MOU">
    <w:p w14:paraId="306440FA" w14:textId="0F258D03" w:rsidR="0040723E" w:rsidRPr="00344C31" w:rsidRDefault="0040723E">
      <w:pPr>
        <w:pStyle w:val="CommentText"/>
        <w:rPr>
          <w:lang w:val="haw-US"/>
        </w:rPr>
      </w:pPr>
      <w:r>
        <w:rPr>
          <w:rStyle w:val="CommentReference"/>
        </w:rPr>
        <w:annotationRef/>
      </w:r>
      <w:r>
        <w:rPr>
          <w:lang w:val="haw-US"/>
        </w:rPr>
        <w:t>I am unfamiliar with OTP study, was measurement error evaluated between scientist and fishermen, especially for recapture data? I would imagine length initially being recorded in inches (by fishermen) and having to be converted to cm by DAR.</w:t>
      </w:r>
    </w:p>
  </w:comment>
  <w:comment w:id="29" w:author="Stephen Scherrer" w:date="2019-06-12T11:59:00Z" w:initials="SS">
    <w:p w14:paraId="1629375F" w14:textId="1495DDCE" w:rsidR="0040723E" w:rsidRDefault="0040723E">
      <w:pPr>
        <w:pStyle w:val="CommentText"/>
      </w:pPr>
      <w:r>
        <w:rPr>
          <w:rStyle w:val="CommentReference"/>
        </w:rPr>
        <w:annotationRef/>
      </w:r>
      <w:r>
        <w:rPr>
          <w:rStyle w:val="CommentReference"/>
        </w:rPr>
        <w:t xml:space="preserve">Unfortunately, the data </w:t>
      </w:r>
      <w:proofErr w:type="gramStart"/>
      <w:r>
        <w:rPr>
          <w:rStyle w:val="CommentReference"/>
        </w:rPr>
        <w:t>did  not</w:t>
      </w:r>
      <w:proofErr w:type="gramEnd"/>
      <w:r>
        <w:rPr>
          <w:rStyle w:val="CommentReference"/>
        </w:rPr>
        <w:t xml:space="preserve"> indicate if fish were recaptured by project staff or fishers. </w:t>
      </w:r>
    </w:p>
  </w:comment>
  <w:comment w:id="30" w:author="Microsoft Office User" w:date="2019-05-29T13:44:00Z" w:initials="MOU">
    <w:p w14:paraId="641C4841" w14:textId="0E349413" w:rsidR="0040723E" w:rsidRPr="00344C31" w:rsidRDefault="0040723E">
      <w:pPr>
        <w:pStyle w:val="CommentText"/>
        <w:rPr>
          <w:lang w:val="haw-US"/>
        </w:rPr>
      </w:pPr>
      <w:r>
        <w:rPr>
          <w:rStyle w:val="CommentReference"/>
        </w:rPr>
        <w:annotationRef/>
      </w:r>
      <w:r>
        <w:rPr>
          <w:lang w:val="haw-US"/>
        </w:rPr>
        <w:t>This statement begs the question be asked, does the high exploitation rates around Maui have an adverse effect on the growth parameters when compared to theroretically lower exploited areas of Oahu?</w:t>
      </w:r>
    </w:p>
  </w:comment>
  <w:comment w:id="31" w:author="Stephen Scherrer" w:date="2019-06-12T13:19:00Z" w:initials="SS">
    <w:p w14:paraId="055115FF" w14:textId="36AA2963" w:rsidR="0040723E" w:rsidRDefault="0040723E">
      <w:pPr>
        <w:pStyle w:val="CommentText"/>
      </w:pPr>
      <w:r>
        <w:rPr>
          <w:rStyle w:val="CommentReference"/>
        </w:rPr>
        <w:annotationRef/>
      </w:r>
      <w:r>
        <w:t xml:space="preserve">Good question! We did not separate recaptures by island group and while rare, there were a few individuals tagged at island area and recaptured in another. Overwhelmingly, recaptured fish came from Maui Nui, so comparing curves from this data would be tough. </w:t>
      </w:r>
    </w:p>
  </w:comment>
  <w:comment w:id="32" w:author="Microsoft Office User" w:date="2019-05-08T15:12:00Z" w:initials="MOU">
    <w:p w14:paraId="2E64DECB" w14:textId="578EDBD8" w:rsidR="0040723E" w:rsidRPr="000C7507" w:rsidRDefault="0040723E">
      <w:pPr>
        <w:pStyle w:val="CommentText"/>
        <w:rPr>
          <w:lang w:val="haw-US"/>
        </w:rPr>
      </w:pPr>
      <w:r>
        <w:rPr>
          <w:rStyle w:val="CommentReference"/>
        </w:rPr>
        <w:annotationRef/>
      </w:r>
      <w:r>
        <w:rPr>
          <w:lang w:val="haw-US"/>
        </w:rPr>
        <w:t>It is a shame the external sex methods werenʻt available at the time of tagging to get sex-specific growth.</w:t>
      </w:r>
    </w:p>
  </w:comment>
  <w:comment w:id="33" w:author="Stephen Scherrer" w:date="2019-06-12T11:27:00Z" w:initials="SS">
    <w:p w14:paraId="62AD5D13" w14:textId="736776D6" w:rsidR="0040723E" w:rsidRDefault="0040723E">
      <w:pPr>
        <w:pStyle w:val="CommentText"/>
      </w:pPr>
      <w:r>
        <w:rPr>
          <w:rStyle w:val="CommentReference"/>
        </w:rPr>
        <w:annotationRef/>
      </w:r>
      <w:r>
        <w:t>Agreed!</w:t>
      </w:r>
    </w:p>
  </w:comment>
  <w:comment w:id="34" w:author="Microsoft Office User" w:date="2019-05-29T15:03:00Z" w:initials="MOU">
    <w:p w14:paraId="74518996" w14:textId="59A0846E" w:rsidR="0040723E" w:rsidRPr="00A7367F" w:rsidRDefault="0040723E">
      <w:pPr>
        <w:pStyle w:val="CommentText"/>
        <w:rPr>
          <w:lang w:val="haw-US"/>
        </w:rPr>
      </w:pPr>
      <w:r>
        <w:rPr>
          <w:rStyle w:val="CommentReference"/>
        </w:rPr>
        <w:annotationRef/>
      </w:r>
      <w:r>
        <w:rPr>
          <w:lang w:val="haw-US"/>
        </w:rPr>
        <w:t>See above comment regarding measurement error between scientist and fishermen reported data.</w:t>
      </w:r>
    </w:p>
  </w:comment>
  <w:comment w:id="35" w:author="Stephen Scherrer" w:date="2019-06-12T13:38:00Z" w:initials="SS">
    <w:p w14:paraId="36680909" w14:textId="6E6634AE" w:rsidR="0040723E" w:rsidRDefault="0040723E">
      <w:pPr>
        <w:pStyle w:val="CommentText"/>
      </w:pPr>
      <w:r>
        <w:rPr>
          <w:rStyle w:val="CommentReference"/>
        </w:rPr>
        <w:annotationRef/>
      </w:r>
      <w:r>
        <w:t>Noted.</w:t>
      </w:r>
    </w:p>
  </w:comment>
  <w:comment w:id="36" w:author="Microsoft Office User" w:date="2019-05-29T15:04:00Z" w:initials="MOU">
    <w:p w14:paraId="2BF274B0" w14:textId="7DB5DA86" w:rsidR="0040723E" w:rsidRPr="00A7367F" w:rsidRDefault="0040723E">
      <w:pPr>
        <w:pStyle w:val="CommentText"/>
        <w:rPr>
          <w:lang w:val="haw-US"/>
        </w:rPr>
      </w:pPr>
      <w:r>
        <w:rPr>
          <w:rStyle w:val="CommentReference"/>
        </w:rPr>
        <w:annotationRef/>
      </w:r>
      <w:r>
        <w:rPr>
          <w:lang w:val="haw-US"/>
        </w:rPr>
        <w:t>Presumably this was in consideration of inital tagging effect on growth, not due to low numbers of individuals with less days at liberty?</w:t>
      </w:r>
    </w:p>
  </w:comment>
  <w:comment w:id="37" w:author="Stephen Scherrer" w:date="2019-06-12T13:39:00Z" w:initials="SS">
    <w:p w14:paraId="2DF9235C" w14:textId="3ECB549F" w:rsidR="0040723E" w:rsidRDefault="0040723E">
      <w:pPr>
        <w:pStyle w:val="CommentText"/>
      </w:pPr>
      <w:r>
        <w:rPr>
          <w:rStyle w:val="CommentReference"/>
        </w:rPr>
        <w:annotationRef/>
      </w:r>
      <w:r>
        <w:rPr>
          <w:rStyle w:val="CommentReference"/>
        </w:rPr>
        <w:t xml:space="preserve">Correct. </w:t>
      </w:r>
    </w:p>
  </w:comment>
  <w:comment w:id="39" w:author="Microsoft Office User" w:date="2019-05-08T15:22:00Z" w:initials="MOU">
    <w:p w14:paraId="678BEE4D" w14:textId="708476DB" w:rsidR="0040723E" w:rsidRPr="00671515" w:rsidRDefault="0040723E">
      <w:pPr>
        <w:pStyle w:val="CommentText"/>
        <w:rPr>
          <w:lang w:val="haw-US"/>
        </w:rPr>
      </w:pPr>
      <w:r>
        <w:rPr>
          <w:rStyle w:val="CommentReference"/>
        </w:rPr>
        <w:annotationRef/>
      </w:r>
      <w:r>
        <w:rPr>
          <w:lang w:val="haw-US"/>
        </w:rPr>
        <w:t>How did these “fixedʻ values compare with Andrews et al. 2012 values?</w:t>
      </w:r>
    </w:p>
  </w:comment>
  <w:comment w:id="40" w:author="Stephen Scherrer" w:date="2019-06-12T11:33:00Z" w:initials="SS">
    <w:p w14:paraId="2C3C28CA" w14:textId="081B8443" w:rsidR="0040723E" w:rsidRDefault="0040723E">
      <w:pPr>
        <w:pStyle w:val="CommentText"/>
      </w:pPr>
      <w:r>
        <w:rPr>
          <w:rStyle w:val="CommentReference"/>
        </w:rPr>
        <w:annotationRef/>
      </w:r>
      <w:r>
        <w:t xml:space="preserve">Andrew’s 2012 would use fixed </w:t>
      </w:r>
      <w:proofErr w:type="gramStart"/>
      <w:r>
        <w:t>parameters  because</w:t>
      </w:r>
      <w:proofErr w:type="gramEnd"/>
      <w:r>
        <w:t xml:space="preserve"> that study used direct aging to construct it’s curve. Fixed parameters must be used with these methods since each individual only has a single known size and growth can only be inferred from a collection of individual fish. With mark-recapture studies, growth parameters can be fit for individuals because growth is directly observed at an individual level.</w:t>
      </w:r>
    </w:p>
  </w:comment>
  <w:comment w:id="41" w:author="Microsoft Office User" w:date="2019-05-30T13:41:00Z" w:initials="MOU">
    <w:p w14:paraId="4C242E26" w14:textId="69E39F99" w:rsidR="0040723E" w:rsidRPr="00656313" w:rsidRDefault="0040723E">
      <w:pPr>
        <w:pStyle w:val="CommentText"/>
        <w:rPr>
          <w:lang w:val="haw-US"/>
        </w:rPr>
      </w:pPr>
      <w:r>
        <w:rPr>
          <w:rStyle w:val="CommentReference"/>
        </w:rPr>
        <w:annotationRef/>
      </w:r>
      <w:r>
        <w:rPr>
          <w:lang w:val="haw-US"/>
        </w:rPr>
        <w:t>Given the potential for decoupling of length at age in deepwater snappers, this method may be biased to younger individuals, pending the intial tagging length.</w:t>
      </w:r>
    </w:p>
  </w:comment>
  <w:comment w:id="95" w:author="Microsoft Office User" w:date="2019-05-29T13:26:00Z" w:initials="MOU">
    <w:p w14:paraId="07F13506" w14:textId="7BA7F58D" w:rsidR="0040723E" w:rsidRPr="00295E6A" w:rsidRDefault="0040723E" w:rsidP="00295E6A">
      <w:pPr>
        <w:pStyle w:val="NormalWeb"/>
        <w:rPr>
          <w:lang w:val="haw-US"/>
        </w:rPr>
      </w:pPr>
      <w:r>
        <w:rPr>
          <w:rStyle w:val="CommentReference"/>
        </w:rPr>
        <w:annotationRef/>
      </w:r>
      <w:r>
        <w:rPr>
          <w:rFonts w:ascii="Times" w:hAnsi="Times"/>
          <w:sz w:val="18"/>
          <w:szCs w:val="18"/>
          <w:lang w:val="haw-US"/>
        </w:rPr>
        <w:t>This method</w:t>
      </w:r>
      <w:r>
        <w:rPr>
          <w:rFonts w:ascii="Times" w:hAnsi="Times"/>
          <w:sz w:val="18"/>
          <w:szCs w:val="18"/>
        </w:rPr>
        <w:t xml:space="preserve"> allows for different growth rates for juveniles and adults</w:t>
      </w:r>
      <w:r>
        <w:rPr>
          <w:rFonts w:ascii="Times" w:hAnsi="Times"/>
          <w:sz w:val="18"/>
          <w:szCs w:val="18"/>
          <w:lang w:val="haw-US"/>
        </w:rPr>
        <w:t>? Were you able to</w:t>
      </w:r>
      <w:r>
        <w:rPr>
          <w:rFonts w:ascii="Times" w:hAnsi="Times"/>
          <w:sz w:val="18"/>
          <w:szCs w:val="18"/>
        </w:rPr>
        <w:t xml:space="preserve"> sufficient</w:t>
      </w:r>
      <w:r>
        <w:rPr>
          <w:rFonts w:ascii="Times" w:hAnsi="Times"/>
          <w:sz w:val="18"/>
          <w:szCs w:val="18"/>
          <w:lang w:val="haw-US"/>
        </w:rPr>
        <w:t xml:space="preserve">ly incorporate </w:t>
      </w:r>
      <w:r>
        <w:rPr>
          <w:rFonts w:ascii="Times" w:hAnsi="Times"/>
          <w:sz w:val="18"/>
          <w:szCs w:val="18"/>
        </w:rPr>
        <w:t>data coverage before and after the transition from juvenile to adult for all parameter</w:t>
      </w:r>
      <w:r>
        <w:rPr>
          <w:rFonts w:ascii="Times" w:hAnsi="Times"/>
          <w:sz w:val="18"/>
          <w:szCs w:val="18"/>
          <w:lang w:val="haw-US"/>
        </w:rPr>
        <w:t xml:space="preserve"> estimation?</w:t>
      </w:r>
    </w:p>
    <w:p w14:paraId="020F8EA7" w14:textId="29E05E3B" w:rsidR="0040723E" w:rsidRDefault="0040723E">
      <w:pPr>
        <w:pStyle w:val="CommentText"/>
      </w:pPr>
    </w:p>
  </w:comment>
  <w:comment w:id="96" w:author="Stephen Scherrer" w:date="2019-06-12T12:03:00Z" w:initials="SS">
    <w:p w14:paraId="136C83CD" w14:textId="5DC73EC2" w:rsidR="0040723E" w:rsidRDefault="0040723E" w:rsidP="00DD21B0">
      <w:pPr>
        <w:pStyle w:val="CommentText"/>
      </w:pPr>
      <w:r>
        <w:rPr>
          <w:rStyle w:val="CommentReference"/>
        </w:rPr>
        <w:annotationRef/>
      </w:r>
      <w:r>
        <w:t xml:space="preserve">No. This model, like the majority of VBGFs models proposed, assumes similar growth between juvenile and adults. </w:t>
      </w:r>
    </w:p>
    <w:p w14:paraId="3FBF7C5B" w14:textId="30128DC5" w:rsidR="0040723E" w:rsidRDefault="0040723E" w:rsidP="00DD21B0">
      <w:pPr>
        <w:pStyle w:val="CommentText"/>
      </w:pPr>
    </w:p>
    <w:p w14:paraId="52D588D2" w14:textId="7ECF8F05" w:rsidR="0040723E" w:rsidRDefault="0040723E" w:rsidP="00DD21B0">
      <w:pPr>
        <w:pStyle w:val="CommentText"/>
      </w:pPr>
      <w:r>
        <w:t xml:space="preserve">What is meant by the joint distribution is that the best parameter set for an individual is ultimately the one that best describes both the size they were when they were tagged (delta t = 0) and the size they are at recapture. </w:t>
      </w:r>
    </w:p>
    <w:p w14:paraId="09DC26C0" w14:textId="77777777" w:rsidR="0040723E" w:rsidRDefault="0040723E" w:rsidP="00DD21B0">
      <w:pPr>
        <w:pStyle w:val="CommentText"/>
      </w:pPr>
    </w:p>
    <w:p w14:paraId="2616A42D" w14:textId="313C2BF7" w:rsidR="0040723E" w:rsidRDefault="0040723E" w:rsidP="00DD21B0">
      <w:pPr>
        <w:pStyle w:val="CommentText"/>
      </w:pPr>
      <w:r>
        <w:t xml:space="preserve">While researching methods for this manuscript, it did not appear that </w:t>
      </w:r>
      <w:proofErr w:type="gramStart"/>
      <w:r>
        <w:t>models</w:t>
      </w:r>
      <w:proofErr w:type="gramEnd"/>
      <w:r>
        <w:t xml:space="preserve"> differentiation growth juvenile and adults from tagging data have been developed, I imagine due to the difficulty of resolving growth during this transition. </w:t>
      </w:r>
    </w:p>
  </w:comment>
  <w:comment w:id="97" w:author="Microsoft Office User" w:date="2019-05-08T15:52:00Z" w:initials="MOU">
    <w:p w14:paraId="201F755D" w14:textId="68EB1259" w:rsidR="0040723E" w:rsidRPr="006D7BC4" w:rsidRDefault="0040723E">
      <w:pPr>
        <w:pStyle w:val="CommentText"/>
        <w:rPr>
          <w:lang w:val="haw-US"/>
        </w:rPr>
      </w:pPr>
      <w:r>
        <w:rPr>
          <w:rStyle w:val="CommentReference"/>
        </w:rPr>
        <w:annotationRef/>
      </w:r>
      <w:r>
        <w:rPr>
          <w:lang w:val="haw-US"/>
        </w:rPr>
        <w:t xml:space="preserve">As mentioned earlier, any datasets that combine subregions in Hawaii should be used with caution as variation in exploitation rates and potential age truncation have been shown to impact parameter estimates in other eteline snappers (i.e., P. flavapinnis and E. carbunculus) across archipelagic distributions. </w:t>
      </w:r>
    </w:p>
  </w:comment>
  <w:comment w:id="98" w:author="Stephen Scherrer" w:date="2019-06-12T12:00:00Z" w:initials="SS">
    <w:p w14:paraId="6F5372F5" w14:textId="65668D0A" w:rsidR="0040723E" w:rsidRDefault="0040723E">
      <w:pPr>
        <w:pStyle w:val="CommentText"/>
      </w:pPr>
      <w:r>
        <w:rPr>
          <w:rStyle w:val="CommentReference"/>
        </w:rPr>
        <w:annotationRef/>
      </w:r>
      <w:r>
        <w:t>Absolutely. Parameters fit with these additional data sources including the largest and smallest fish were better at predicting growth of MHI individuals than those fit without this data. It is almost certain that age truncation contributed to this.</w:t>
      </w:r>
    </w:p>
  </w:comment>
  <w:comment w:id="99" w:author="Microsoft Office User" w:date="2019-05-08T16:17:00Z" w:initials="MOU">
    <w:p w14:paraId="1562A437" w14:textId="0297C4E5" w:rsidR="0040723E" w:rsidRPr="005D2228" w:rsidRDefault="0040723E">
      <w:pPr>
        <w:pStyle w:val="CommentText"/>
        <w:rPr>
          <w:lang w:val="haw-US"/>
        </w:rPr>
      </w:pPr>
      <w:r>
        <w:rPr>
          <w:rStyle w:val="CommentReference"/>
        </w:rPr>
        <w:annotationRef/>
      </w:r>
      <w:r>
        <w:rPr>
          <w:lang w:val="haw-US"/>
        </w:rPr>
        <w:t>Assuming you are referring to the 10-12 cm cohort and 18-20 cm cohort from Moffitt and Parrish (1996), the DeMartini 1994 age estimates are more likely 180 – 200 days (10.5-11 cm) and 350 days (18 cm FL).</w:t>
      </w:r>
    </w:p>
  </w:comment>
  <w:comment w:id="100" w:author="Stephen Scherrer" w:date="2019-06-12T12:15:00Z" w:initials="SS">
    <w:p w14:paraId="501C0F4D" w14:textId="02463047" w:rsidR="0040723E" w:rsidRDefault="0040723E">
      <w:pPr>
        <w:pStyle w:val="CommentText"/>
      </w:pPr>
      <w:r>
        <w:rPr>
          <w:rStyle w:val="CommentReference"/>
        </w:rPr>
        <w:annotationRef/>
      </w:r>
      <w:r>
        <w:t>Correct. DeMartini ages are referenced in the following section “Parameter Estimation: Direct Ageing Data”</w:t>
      </w:r>
    </w:p>
  </w:comment>
  <w:comment w:id="105" w:author="Microsoft Office User" w:date="2019-05-29T12:11:00Z" w:initials="MOU">
    <w:p w14:paraId="6EDDE81B" w14:textId="34FF1BE3" w:rsidR="0040723E" w:rsidRPr="00651521" w:rsidRDefault="0040723E">
      <w:pPr>
        <w:pStyle w:val="CommentText"/>
        <w:rPr>
          <w:lang w:val="haw-US"/>
        </w:rPr>
      </w:pPr>
      <w:r>
        <w:rPr>
          <w:rStyle w:val="CommentReference"/>
        </w:rPr>
        <w:annotationRef/>
      </w:r>
      <w:r>
        <w:rPr>
          <w:lang w:val="haw-US"/>
        </w:rPr>
        <w:t>Which data reference is this, did you mean DeMartini et al. 1994?</w:t>
      </w:r>
    </w:p>
  </w:comment>
  <w:comment w:id="106" w:author="Stephen Scherrer" w:date="2019-06-12T12:16:00Z" w:initials="SS">
    <w:p w14:paraId="34AE6D90" w14:textId="61FA42A5" w:rsidR="0040723E" w:rsidRDefault="0040723E">
      <w:pPr>
        <w:pStyle w:val="CommentText"/>
      </w:pPr>
      <w:r>
        <w:rPr>
          <w:rStyle w:val="CommentReference"/>
        </w:rPr>
        <w:annotationRef/>
      </w:r>
      <w:r>
        <w:t>Yes. My mistake.</w:t>
      </w:r>
    </w:p>
  </w:comment>
  <w:comment w:id="118" w:author="Stephen Scherrer" w:date="2019-06-12T14:41:00Z" w:initials="SS">
    <w:p w14:paraId="610C0712" w14:textId="3FE0212C" w:rsidR="0040723E" w:rsidRDefault="0040723E">
      <w:pPr>
        <w:pStyle w:val="CommentText"/>
      </w:pPr>
      <w:r>
        <w:rPr>
          <w:rStyle w:val="CommentReference"/>
        </w:rPr>
        <w:annotationRef/>
      </w:r>
      <w:r>
        <w:t>WAIT FOR BETTER CITE</w:t>
      </w:r>
    </w:p>
  </w:comment>
  <w:comment w:id="137" w:author="Microsoft Office User" w:date="2019-05-08T17:02:00Z" w:initials="MOU">
    <w:p w14:paraId="5D09A234" w14:textId="6352B1A8" w:rsidR="0040723E" w:rsidRPr="00653A25" w:rsidRDefault="0040723E">
      <w:pPr>
        <w:pStyle w:val="CommentText"/>
        <w:rPr>
          <w:lang w:val="haw-US"/>
        </w:rPr>
      </w:pPr>
      <w:r>
        <w:rPr>
          <w:rStyle w:val="CommentReference"/>
        </w:rPr>
        <w:annotationRef/>
      </w:r>
      <w:r>
        <w:rPr>
          <w:lang w:val="haw-US"/>
        </w:rPr>
        <w:t>As mentioned previously, use caution when pooling samples to estimate growth across the archieplago!</w:t>
      </w:r>
    </w:p>
  </w:comment>
  <w:comment w:id="145" w:author="Microsoft Office User" w:date="2019-05-08T17:04:00Z" w:initials="MOU">
    <w:p w14:paraId="1205843E" w14:textId="35B6B1F6" w:rsidR="0040723E" w:rsidRPr="000D113E" w:rsidRDefault="0040723E">
      <w:pPr>
        <w:pStyle w:val="CommentText"/>
        <w:rPr>
          <w:lang w:val="haw-US"/>
        </w:rPr>
      </w:pPr>
      <w:r>
        <w:rPr>
          <w:rStyle w:val="CommentReference"/>
        </w:rPr>
        <w:annotationRef/>
      </w:r>
      <w:r>
        <w:rPr>
          <w:lang w:val="haw-US"/>
        </w:rPr>
        <w:t>The Omalley 2015 discussed the issue with error in data collection, this more than likely was the reason for the disparity in parameters. Also, was temporal variation assumed to be negligent?</w:t>
      </w:r>
    </w:p>
  </w:comment>
  <w:comment w:id="146" w:author="Stephen Scherrer" w:date="2019-06-12T12:20:00Z" w:initials="SS">
    <w:p w14:paraId="7006B1E3" w14:textId="5EE79DDD" w:rsidR="0040723E" w:rsidRDefault="0040723E">
      <w:pPr>
        <w:pStyle w:val="CommentText"/>
      </w:pPr>
      <w:r>
        <w:rPr>
          <w:rStyle w:val="CommentReference"/>
        </w:rPr>
        <w:annotationRef/>
      </w:r>
      <w:r>
        <w:t xml:space="preserve">Temporal variation was assumed but is now explicit. </w:t>
      </w:r>
    </w:p>
  </w:comment>
  <w:comment w:id="152" w:author="Microsoft Office User" w:date="2019-05-30T14:09:00Z" w:initials="MOU">
    <w:p w14:paraId="4C6E3217" w14:textId="37B9A2C8" w:rsidR="0040723E" w:rsidRPr="007D36C9" w:rsidRDefault="0040723E">
      <w:pPr>
        <w:pStyle w:val="CommentText"/>
        <w:rPr>
          <w:lang w:val="haw-US"/>
        </w:rPr>
      </w:pPr>
      <w:r>
        <w:rPr>
          <w:rStyle w:val="CommentReference"/>
        </w:rPr>
        <w:annotationRef/>
      </w:r>
      <w:r>
        <w:rPr>
          <w:lang w:val="haw-US"/>
        </w:rPr>
        <w:t>Was the between-individual variation similar between Bayesian and ML mehtods?</w:t>
      </w:r>
    </w:p>
  </w:comment>
  <w:comment w:id="155" w:author="Microsoft Office User" w:date="2019-05-30T14:42:00Z" w:initials="MOU">
    <w:p w14:paraId="38129842" w14:textId="1EB06265" w:rsidR="0040723E" w:rsidRPr="0097466E" w:rsidRDefault="0040723E">
      <w:pPr>
        <w:pStyle w:val="CommentText"/>
        <w:rPr>
          <w:lang w:val="haw-US"/>
        </w:rPr>
      </w:pPr>
      <w:r>
        <w:rPr>
          <w:rStyle w:val="CommentReference"/>
        </w:rPr>
        <w:annotationRef/>
      </w:r>
      <w:r>
        <w:rPr>
          <w:lang w:val="haw-US"/>
        </w:rPr>
        <w:t>How did a test of p-avlue and DIC between models look?</w:t>
      </w:r>
    </w:p>
  </w:comment>
  <w:comment w:id="170" w:author="Microsoft Office User" w:date="2019-05-30T14:47:00Z" w:initials="MOU">
    <w:p w14:paraId="73026342" w14:textId="57F0CB06" w:rsidR="0040723E" w:rsidRPr="0097466E" w:rsidRDefault="0040723E">
      <w:pPr>
        <w:pStyle w:val="CommentText"/>
        <w:rPr>
          <w:lang w:val="haw-US"/>
        </w:rPr>
      </w:pPr>
      <w:r>
        <w:rPr>
          <w:rStyle w:val="CommentReference"/>
        </w:rPr>
        <w:annotationRef/>
      </w:r>
      <w:r>
        <w:rPr>
          <w:lang w:val="haw-US"/>
        </w:rPr>
        <w:t>Is this because the variability is greater that 4 x the sd, similar to Zhang et al. 2009?</w:t>
      </w:r>
    </w:p>
  </w:comment>
  <w:comment w:id="171" w:author="Microsoft Office User" w:date="2019-05-30T16:26:00Z" w:initials="MOU">
    <w:p w14:paraId="526B8444" w14:textId="52189E05" w:rsidR="0040723E" w:rsidRPr="00120F42" w:rsidRDefault="0040723E">
      <w:pPr>
        <w:pStyle w:val="CommentText"/>
        <w:rPr>
          <w:lang w:val="haw-US"/>
        </w:rPr>
      </w:pPr>
      <w:r>
        <w:rPr>
          <w:rStyle w:val="CommentReference"/>
        </w:rPr>
        <w:annotationRef/>
      </w:r>
      <w:r>
        <w:rPr>
          <w:lang w:val="haw-US"/>
        </w:rPr>
        <w:t xml:space="preserve">OTP data range (~ 19-53 cm FL) is less than the range of paka in MHI (~10 – 82 cm FL, Luers et al. 2017). If ommision of the largest individual forced a premature asymptote in your models, then the OTP data is inherently going to force the growth profile to asymptote prematurely, regardless. </w:t>
      </w:r>
    </w:p>
  </w:comment>
  <w:comment w:id="172" w:author="Stephen Scherrer" w:date="2019-06-12T12:22:00Z" w:initials="SS">
    <w:p w14:paraId="5DFCEBF9" w14:textId="5CD77C31" w:rsidR="0040723E" w:rsidRDefault="0040723E">
      <w:pPr>
        <w:pStyle w:val="CommentText"/>
      </w:pPr>
      <w:r>
        <w:rPr>
          <w:rStyle w:val="CommentReference"/>
        </w:rPr>
        <w:annotationRef/>
      </w:r>
      <w:r>
        <w:t xml:space="preserve">Indeed, however models 5-11 use a joint distribution likelihood incorporating both length at marking and recapture, which includes fish up to 76.2 cm in length. Additional data from Andrews 2012 increases the observed size range to 76.8 cm. </w:t>
      </w:r>
    </w:p>
    <w:p w14:paraId="4C651459" w14:textId="77777777" w:rsidR="0040723E" w:rsidRDefault="0040723E">
      <w:pPr>
        <w:pStyle w:val="CommentText"/>
      </w:pPr>
    </w:p>
    <w:p w14:paraId="2B32D159" w14:textId="204609BD" w:rsidR="0040723E" w:rsidRDefault="0040723E">
      <w:pPr>
        <w:pStyle w:val="CommentText"/>
      </w:pPr>
      <w:r>
        <w:t xml:space="preserve">Note that L-infinity under Model 11 is larger than what was estimated from tagging data alone (Model 5) because larger fish were incorporated through these additional data sets. </w:t>
      </w:r>
    </w:p>
  </w:comment>
  <w:comment w:id="173" w:author="Microsoft Office User" w:date="2019-05-20T16:56:00Z" w:initials="MOU">
    <w:p w14:paraId="4B6FE7F6" w14:textId="0CF12D5C" w:rsidR="0040723E" w:rsidRPr="004D1662" w:rsidRDefault="0040723E">
      <w:pPr>
        <w:pStyle w:val="CommentText"/>
        <w:rPr>
          <w:lang w:val="haw-US"/>
        </w:rPr>
      </w:pPr>
      <w:r>
        <w:rPr>
          <w:rStyle w:val="CommentReference"/>
        </w:rPr>
        <w:annotationRef/>
      </w:r>
      <w:r>
        <w:rPr>
          <w:lang w:val="haw-US"/>
        </w:rPr>
        <w:t xml:space="preserve">It is well dsocumented that there is decoupling of length-at-age for many of the eteline snappers. </w:t>
      </w:r>
    </w:p>
  </w:comment>
  <w:comment w:id="176" w:author="Microsoft Office User" w:date="2019-05-08T17:13:00Z" w:initials="MOU">
    <w:p w14:paraId="503D4462" w14:textId="6B9C5B9B" w:rsidR="0040723E" w:rsidRPr="000D113E" w:rsidRDefault="0040723E">
      <w:pPr>
        <w:pStyle w:val="CommentText"/>
        <w:rPr>
          <w:lang w:val="haw-US"/>
        </w:rPr>
      </w:pPr>
      <w:r>
        <w:rPr>
          <w:rStyle w:val="CommentReference"/>
        </w:rPr>
        <w:annotationRef/>
      </w:r>
      <w:r>
        <w:rPr>
          <w:lang w:val="haw-US"/>
        </w:rPr>
        <w:t>Yes,  so a genetic variation is ruled out as the driver between subregions. However, age truncation is evident in other eteline snappers potentially based on exploitation. Additionally, there is supporting evidence for  life history variation between the subregions in maturity (L50) as seen with ~ 6cm difference for Paka, 5 cm for Kale, and ~4 cm for ehu between NWHI and MHI (DeMartini 2016, Luers et al. 2017).</w:t>
      </w:r>
    </w:p>
  </w:comment>
  <w:comment w:id="188" w:author="Microsoft Office User" w:date="2019-05-30T17:01:00Z" w:initials="MOU">
    <w:p w14:paraId="45280A7D" w14:textId="70CD72B5" w:rsidR="0040723E" w:rsidRPr="0009097F" w:rsidRDefault="0040723E">
      <w:pPr>
        <w:pStyle w:val="CommentText"/>
        <w:rPr>
          <w:lang w:val="haw-US"/>
        </w:rPr>
      </w:pPr>
      <w:r>
        <w:rPr>
          <w:rStyle w:val="CommentReference"/>
        </w:rPr>
        <w:annotationRef/>
      </w:r>
      <w:r>
        <w:rPr>
          <w:lang w:val="haw-US"/>
        </w:rPr>
        <w:t>Or is it related to the OTP data set being limited to &lt;53 cm FL fish, see above comment regarding Luers et al. 2017 data?</w:t>
      </w:r>
    </w:p>
  </w:comment>
  <w:comment w:id="204" w:author="Microsoft Office User" w:date="2019-05-09T14:50:00Z" w:initials="MOU">
    <w:p w14:paraId="026E3AAB" w14:textId="6DFD46AC" w:rsidR="0040723E" w:rsidRPr="00033AB3" w:rsidRDefault="0040723E">
      <w:pPr>
        <w:pStyle w:val="CommentText"/>
        <w:rPr>
          <w:lang w:val="haw-US"/>
        </w:rPr>
      </w:pPr>
      <w:r>
        <w:rPr>
          <w:rStyle w:val="CommentReference"/>
        </w:rPr>
        <w:annotationRef/>
      </w:r>
      <w:r>
        <w:rPr>
          <w:lang w:val="haw-US"/>
        </w:rPr>
        <w:t>Sexual size dimorphism is not pronounced in the family Lutjandae but is becoming increasingly evident. Typically, size favors males in most Lutjanids (Grimes 1987, Newman et al. 2000, Newman 2002, Taylor et al. 2017); however, for some eteline snappers it favors females (Williams et al 2017, OʻMalley et al in press, and my thesis).</w:t>
      </w:r>
    </w:p>
  </w:comment>
  <w:comment w:id="205" w:author="Microsoft Office User" w:date="2019-05-09T15:06:00Z" w:initials="MOU">
    <w:p w14:paraId="323388C0" w14:textId="1A870C5A" w:rsidR="0040723E" w:rsidRPr="003722A2" w:rsidRDefault="0040723E">
      <w:pPr>
        <w:pStyle w:val="CommentText"/>
        <w:rPr>
          <w:lang w:val="haw-US"/>
        </w:rPr>
      </w:pPr>
      <w:r>
        <w:rPr>
          <w:rStyle w:val="CommentReference"/>
        </w:rPr>
        <w:annotationRef/>
      </w:r>
      <w:r>
        <w:rPr>
          <w:lang w:val="haw-US"/>
        </w:rPr>
        <w:t>Anecdotal evidence shows &gt; 70 cm FL may be female biased (Kikkawa 1984); however, Kami (1973) observed the opposite in Guam, and Ralston (1981) showed no bias.</w:t>
      </w:r>
    </w:p>
  </w:comment>
  <w:comment w:id="206" w:author="Microsoft Office User" w:date="2019-05-20T16:57:00Z" w:initials="MOU">
    <w:p w14:paraId="58E46CB1" w14:textId="66937403" w:rsidR="0040723E" w:rsidRPr="004D1662" w:rsidRDefault="0040723E">
      <w:pPr>
        <w:pStyle w:val="CommentText"/>
        <w:rPr>
          <w:lang w:val="haw-US"/>
        </w:rPr>
      </w:pPr>
      <w:r>
        <w:rPr>
          <w:rStyle w:val="CommentReference"/>
        </w:rPr>
        <w:annotationRef/>
      </w:r>
      <w:r>
        <w:rPr>
          <w:lang w:val="haw-US"/>
        </w:rPr>
        <w:t>Did you conisder calculating M or survivorship? Any esitmated natural mortality using traditional methodology (either Then et al. 2015 or Hoenig 1983) may not be applicable in MHI where exploitation is heavy and against the basic assumption of these earlier studies where Z = 0. However, Hoenig et al. 1998 (Brownie models) may be more applicable? Just curious if Hoenig et al. 1998 methods were attempted?</w:t>
      </w:r>
    </w:p>
  </w:comment>
  <w:comment w:id="207" w:author="Stephen Scherrer" w:date="2019-06-12T14:19:00Z" w:initials="SS">
    <w:p w14:paraId="32E3E409" w14:textId="2776C552" w:rsidR="0040723E" w:rsidRDefault="0040723E">
      <w:pPr>
        <w:pStyle w:val="CommentText"/>
      </w:pPr>
      <w:r>
        <w:rPr>
          <w:rStyle w:val="CommentReference"/>
        </w:rPr>
        <w:annotationRef/>
      </w:r>
      <w:r>
        <w:t xml:space="preserve">No. Other work I’m doing with acoustic tagging indicates that post-release survivorship is very low for this </w:t>
      </w:r>
      <w:proofErr w:type="gramStart"/>
      <w:r>
        <w:t>species  and</w:t>
      </w:r>
      <w:proofErr w:type="gramEnd"/>
      <w:r>
        <w:t xml:space="preserve"> may be biased by size which would introduce significant bias to any estimates from tagging data.</w:t>
      </w:r>
    </w:p>
  </w:comment>
  <w:comment w:id="223" w:author="Microsoft Office User" w:date="2019-05-31T09:44:00Z" w:initials="MOU">
    <w:p w14:paraId="430AA862" w14:textId="77777777" w:rsidR="0040723E" w:rsidRDefault="0040723E">
      <w:pPr>
        <w:pStyle w:val="CommentText"/>
        <w:rPr>
          <w:lang w:val="haw-US"/>
        </w:rPr>
      </w:pPr>
      <w:r>
        <w:rPr>
          <w:rStyle w:val="CommentReference"/>
        </w:rPr>
        <w:annotationRef/>
      </w:r>
      <w:r>
        <w:rPr>
          <w:lang w:val="haw-US"/>
        </w:rPr>
        <w:t>Andrews et al. 2012 only used 33 NWHI estimates of length at age from bomb radiocarbon dating and 3 from lead-radium dating. The remaining (100) were traditional age data. The table suggests these were all radioisotope ages!</w:t>
      </w:r>
    </w:p>
    <w:p w14:paraId="050D8BA6" w14:textId="77777777" w:rsidR="0040723E" w:rsidRDefault="0040723E">
      <w:pPr>
        <w:pStyle w:val="CommentText"/>
        <w:rPr>
          <w:lang w:val="haw-US"/>
        </w:rPr>
      </w:pPr>
    </w:p>
    <w:p w14:paraId="55DCEC14" w14:textId="2A81C9E5" w:rsidR="0040723E" w:rsidRPr="00651BD2" w:rsidRDefault="0040723E">
      <w:pPr>
        <w:pStyle w:val="CommentText"/>
        <w:rPr>
          <w:lang w:val="haw-US"/>
        </w:rPr>
      </w:pPr>
      <w:r>
        <w:rPr>
          <w:lang w:val="haw-US"/>
        </w:rPr>
        <w:t>This is a reoccuring comment for all tables and figures. Although many of these abbreviations are generally known in fisheries, you should identify ones listed in tables or figures (i.e., Linf, K, N.R., MHI, NWHI, etc) in caption or as footnote of table, unless directed by journal.</w:t>
      </w:r>
    </w:p>
  </w:comment>
  <w:comment w:id="229" w:author="Microsoft Office User" w:date="2019-05-30T14:05:00Z" w:initials="MOU">
    <w:p w14:paraId="175402B9" w14:textId="33FA5B8B" w:rsidR="0040723E" w:rsidRPr="0089788A" w:rsidRDefault="0040723E">
      <w:pPr>
        <w:pStyle w:val="CommentText"/>
        <w:rPr>
          <w:lang w:val="haw-US"/>
        </w:rPr>
      </w:pPr>
      <w:r>
        <w:rPr>
          <w:rStyle w:val="CommentReference"/>
        </w:rPr>
        <w:annotationRef/>
      </w:r>
      <w:r>
        <w:rPr>
          <w:lang w:val="haw-US"/>
        </w:rPr>
        <w:t>I assume they were similar betwen Model 1-2, but what was the mean p-value and DIC for each model? There appears to be some between-individual variation, albeit not as strong as other studies (Zhang et al. 2009).</w:t>
      </w:r>
    </w:p>
  </w:comment>
  <w:comment w:id="230" w:author="Microsoft Office User" w:date="2019-05-29T16:12:00Z" w:initials="MOU">
    <w:p w14:paraId="6D34E090" w14:textId="2F0D553A" w:rsidR="0040723E" w:rsidRPr="009B5D04" w:rsidRDefault="0040723E">
      <w:pPr>
        <w:pStyle w:val="CommentText"/>
        <w:rPr>
          <w:lang w:val="haw-US"/>
        </w:rPr>
      </w:pPr>
      <w:r>
        <w:rPr>
          <w:rStyle w:val="CommentReference"/>
        </w:rPr>
        <w:annotationRef/>
      </w:r>
      <w:r>
        <w:rPr>
          <w:lang w:val="haw-US"/>
        </w:rPr>
        <w:t>This would be easier to read if oriented with model ID at top.  I rotated the current table on a 180 for my own review.</w:t>
      </w:r>
    </w:p>
  </w:comment>
  <w:comment w:id="231" w:author="Microsoft Office User" w:date="2019-05-31T09:54:00Z" w:initials="MOU">
    <w:p w14:paraId="1B592D7B" w14:textId="30FCB09F" w:rsidR="0040723E" w:rsidRPr="005B2D24" w:rsidRDefault="0040723E">
      <w:pPr>
        <w:pStyle w:val="CommentText"/>
        <w:rPr>
          <w:lang w:val="haw-US"/>
        </w:rPr>
      </w:pPr>
      <w:r>
        <w:rPr>
          <w:rStyle w:val="CommentReference"/>
        </w:rPr>
        <w:annotationRef/>
      </w:r>
      <w:r>
        <w:rPr>
          <w:lang w:val="haw-US"/>
        </w:rPr>
        <w:t>Would it be beneficial to include names of islands, or put in context with the larger scale of Hawiian Archipelago/pacific basin?</w:t>
      </w:r>
    </w:p>
  </w:comment>
  <w:comment w:id="232" w:author="Microsoft Office User" w:date="2019-05-31T09:54:00Z" w:initials="MOU">
    <w:p w14:paraId="4A88584F" w14:textId="0E22107F" w:rsidR="0040723E" w:rsidRPr="005B2D24" w:rsidRDefault="0040723E">
      <w:pPr>
        <w:pStyle w:val="CommentText"/>
        <w:rPr>
          <w:lang w:val="haw-US"/>
        </w:rPr>
      </w:pPr>
      <w:r>
        <w:rPr>
          <w:rStyle w:val="CommentReference"/>
        </w:rPr>
        <w:annotationRef/>
      </w:r>
      <w:r>
        <w:rPr>
          <w:lang w:val="haw-US"/>
        </w:rPr>
        <w:t>Be midful of potential cost for color in journal.</w:t>
      </w:r>
    </w:p>
  </w:comment>
  <w:comment w:id="240" w:author="Microsoft Office User" w:date="2019-05-31T09:59:00Z" w:initials="MOU">
    <w:p w14:paraId="22F76D65" w14:textId="7A4D3200" w:rsidR="0040723E" w:rsidRPr="00DC3376" w:rsidRDefault="0040723E">
      <w:pPr>
        <w:pStyle w:val="CommentText"/>
        <w:rPr>
          <w:lang w:val="haw-US"/>
        </w:rPr>
      </w:pPr>
      <w:r>
        <w:rPr>
          <w:rStyle w:val="CommentReference"/>
        </w:rPr>
        <w:annotationRef/>
      </w:r>
      <w:r>
        <w:rPr>
          <w:lang w:val="haw-US"/>
        </w:rPr>
        <w:t>X-axis should be Age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C9D7D" w15:done="1"/>
  <w15:commentEx w15:paraId="012A8FF9" w15:paraIdParent="3D1C9D7D" w15:done="1"/>
  <w15:commentEx w15:paraId="175F3592" w15:done="1"/>
  <w15:commentEx w15:paraId="56D3FA82" w15:paraIdParent="175F3592" w15:done="1"/>
  <w15:commentEx w15:paraId="7C7EEA22" w15:done="0"/>
  <w15:commentEx w15:paraId="4493932F" w15:done="0"/>
  <w15:commentEx w15:paraId="306440FA" w15:done="0"/>
  <w15:commentEx w15:paraId="1629375F" w15:paraIdParent="306440FA" w15:done="0"/>
  <w15:commentEx w15:paraId="641C4841" w15:done="1"/>
  <w15:commentEx w15:paraId="055115FF" w15:paraIdParent="641C4841" w15:done="1"/>
  <w15:commentEx w15:paraId="2E64DECB" w15:done="1"/>
  <w15:commentEx w15:paraId="62AD5D13" w15:paraIdParent="2E64DECB" w15:done="1"/>
  <w15:commentEx w15:paraId="74518996" w15:done="1"/>
  <w15:commentEx w15:paraId="36680909" w15:paraIdParent="74518996" w15:done="1"/>
  <w15:commentEx w15:paraId="2BF274B0" w15:done="1"/>
  <w15:commentEx w15:paraId="2DF9235C" w15:paraIdParent="2BF274B0" w15:done="1"/>
  <w15:commentEx w15:paraId="678BEE4D" w15:done="1"/>
  <w15:commentEx w15:paraId="2C3C28CA" w15:paraIdParent="678BEE4D" w15:done="1"/>
  <w15:commentEx w15:paraId="4C242E26" w15:done="0"/>
  <w15:commentEx w15:paraId="020F8EA7" w15:done="0"/>
  <w15:commentEx w15:paraId="2616A42D" w15:paraIdParent="020F8EA7" w15:done="1"/>
  <w15:commentEx w15:paraId="201F755D" w15:done="1"/>
  <w15:commentEx w15:paraId="6F5372F5" w15:paraIdParent="201F755D" w15:done="1"/>
  <w15:commentEx w15:paraId="1562A437" w15:done="1"/>
  <w15:commentEx w15:paraId="501C0F4D" w15:paraIdParent="1562A437" w15:done="1"/>
  <w15:commentEx w15:paraId="6EDDE81B" w15:done="1"/>
  <w15:commentEx w15:paraId="34AE6D90" w15:paraIdParent="6EDDE81B" w15:done="1"/>
  <w15:commentEx w15:paraId="610C0712" w15:done="0"/>
  <w15:commentEx w15:paraId="5D09A234" w15:done="1"/>
  <w15:commentEx w15:paraId="1205843E" w15:done="1"/>
  <w15:commentEx w15:paraId="7006B1E3" w15:paraIdParent="1205843E" w15:done="1"/>
  <w15:commentEx w15:paraId="4C6E3217" w15:done="0"/>
  <w15:commentEx w15:paraId="38129842" w15:done="0"/>
  <w15:commentEx w15:paraId="73026342" w15:done="0"/>
  <w15:commentEx w15:paraId="526B8444" w15:done="1"/>
  <w15:commentEx w15:paraId="2B32D159" w15:paraIdParent="526B8444" w15:done="1"/>
  <w15:commentEx w15:paraId="4B6FE7F6" w15:done="0"/>
  <w15:commentEx w15:paraId="503D4462" w15:done="1"/>
  <w15:commentEx w15:paraId="45280A7D" w15:done="1"/>
  <w15:commentEx w15:paraId="026E3AAB" w15:done="0"/>
  <w15:commentEx w15:paraId="323388C0" w15:done="1"/>
  <w15:commentEx w15:paraId="58E46CB1" w15:done="1"/>
  <w15:commentEx w15:paraId="32E3E409" w15:paraIdParent="58E46CB1" w15:done="1"/>
  <w15:commentEx w15:paraId="55DCEC14" w15:done="0"/>
  <w15:commentEx w15:paraId="175402B9" w15:done="0"/>
  <w15:commentEx w15:paraId="6D34E090" w15:done="1"/>
  <w15:commentEx w15:paraId="1B592D7B" w15:done="0"/>
  <w15:commentEx w15:paraId="4A88584F" w15:done="1"/>
  <w15:commentEx w15:paraId="22F76D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C9D7D" w16cid:durableId="207D6C78"/>
  <w16cid:commentId w16cid:paraId="012A8FF9" w16cid:durableId="20AB8EE5"/>
  <w16cid:commentId w16cid:paraId="175F3592" w16cid:durableId="207D6DED"/>
  <w16cid:commentId w16cid:paraId="56D3FA82" w16cid:durableId="20AB78BC"/>
  <w16cid:commentId w16cid:paraId="7C7EEA22" w16cid:durableId="207D6D74"/>
  <w16cid:commentId w16cid:paraId="4493932F" w16cid:durableId="208D55C6"/>
  <w16cid:commentId w16cid:paraId="306440FA" w16cid:durableId="20990A96"/>
  <w16cid:commentId w16cid:paraId="1629375F" w16cid:durableId="20AB6787"/>
  <w16cid:commentId w16cid:paraId="641C4841" w16cid:durableId="20990B51"/>
  <w16cid:commentId w16cid:paraId="055115FF" w16cid:durableId="20AB7A6F"/>
  <w16cid:commentId w16cid:paraId="2E64DECB" w16cid:durableId="207D7044"/>
  <w16cid:commentId w16cid:paraId="62AD5D13" w16cid:durableId="20AB602A"/>
  <w16cid:commentId w16cid:paraId="74518996" w16cid:durableId="20991DD0"/>
  <w16cid:commentId w16cid:paraId="36680909" w16cid:durableId="20AB7ED7"/>
  <w16cid:commentId w16cid:paraId="2BF274B0" w16cid:durableId="20991DF6"/>
  <w16cid:commentId w16cid:paraId="2DF9235C" w16cid:durableId="20AB7F13"/>
  <w16cid:commentId w16cid:paraId="678BEE4D" w16cid:durableId="207D72B4"/>
  <w16cid:commentId w16cid:paraId="2C3C28CA" w16cid:durableId="20AB6170"/>
  <w16cid:commentId w16cid:paraId="4C242E26" w16cid:durableId="209A5C07"/>
  <w16cid:commentId w16cid:paraId="020F8EA7" w16cid:durableId="209906EF"/>
  <w16cid:commentId w16cid:paraId="2616A42D" w16cid:durableId="20AB689C"/>
  <w16cid:commentId w16cid:paraId="201F755D" w16cid:durableId="207D79A5"/>
  <w16cid:commentId w16cid:paraId="6F5372F5" w16cid:durableId="20AB67ED"/>
  <w16cid:commentId w16cid:paraId="1562A437" w16cid:durableId="207D7F8E"/>
  <w16cid:commentId w16cid:paraId="501C0F4D" w16cid:durableId="20AB6B6B"/>
  <w16cid:commentId w16cid:paraId="6EDDE81B" w16cid:durableId="2098F586"/>
  <w16cid:commentId w16cid:paraId="34AE6D90" w16cid:durableId="20AB6BB2"/>
  <w16cid:commentId w16cid:paraId="610C0712" w16cid:durableId="20AB8DB6"/>
  <w16cid:commentId w16cid:paraId="5D09A234" w16cid:durableId="207D8A3D"/>
  <w16cid:commentId w16cid:paraId="1205843E" w16cid:durableId="207D8A89"/>
  <w16cid:commentId w16cid:paraId="7006B1E3" w16cid:durableId="20AB6C9E"/>
  <w16cid:commentId w16cid:paraId="4C6E3217" w16cid:durableId="209A62AA"/>
  <w16cid:commentId w16cid:paraId="38129842" w16cid:durableId="209A6A5D"/>
  <w16cid:commentId w16cid:paraId="73026342" w16cid:durableId="209A6B77"/>
  <w16cid:commentId w16cid:paraId="526B8444" w16cid:durableId="209A82CE"/>
  <w16cid:commentId w16cid:paraId="2B32D159" w16cid:durableId="20AB6D09"/>
  <w16cid:commentId w16cid:paraId="4B6FE7F6" w16cid:durableId="208D5AB5"/>
  <w16cid:commentId w16cid:paraId="503D4462" w16cid:durableId="207D8CC2"/>
  <w16cid:commentId w16cid:paraId="45280A7D" w16cid:durableId="209A8AD2"/>
  <w16cid:commentId w16cid:paraId="026E3AAB" w16cid:durableId="207EBCB1"/>
  <w16cid:commentId w16cid:paraId="323388C0" w16cid:durableId="207EC080"/>
  <w16cid:commentId w16cid:paraId="58E46CB1" w16cid:durableId="208D5B13"/>
  <w16cid:commentId w16cid:paraId="32E3E409" w16cid:durableId="20AB8879"/>
  <w16cid:commentId w16cid:paraId="55DCEC14" w16cid:durableId="209B75F6"/>
  <w16cid:commentId w16cid:paraId="175402B9" w16cid:durableId="209A61A9"/>
  <w16cid:commentId w16cid:paraId="6D34E090" w16cid:durableId="20992E06"/>
  <w16cid:commentId w16cid:paraId="1B592D7B" w16cid:durableId="209B783F"/>
  <w16cid:commentId w16cid:paraId="4A88584F" w16cid:durableId="209B786A"/>
  <w16cid:commentId w16cid:paraId="22F76D65" w16cid:durableId="209B797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54C11"/>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35BE3"/>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725A8"/>
    <w:multiLevelType w:val="hybridMultilevel"/>
    <w:tmpl w:val="8FD6993E"/>
    <w:lvl w:ilvl="0" w:tplc="7D8289A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C624F6"/>
    <w:multiLevelType w:val="hybridMultilevel"/>
    <w:tmpl w:val="EBC8DCD6"/>
    <w:lvl w:ilvl="0" w:tplc="66D0BF3C">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7529F"/>
    <w:multiLevelType w:val="hybridMultilevel"/>
    <w:tmpl w:val="B9A204C8"/>
    <w:lvl w:ilvl="0" w:tplc="BC664426">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AD" w15:userId="S::scherrer@hawaii.edu::40252c95-a6d0-4ffb-bbb7-efb00b189f3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B05"/>
    <w:rsid w:val="000011A6"/>
    <w:rsid w:val="00001A85"/>
    <w:rsid w:val="00002D2F"/>
    <w:rsid w:val="000035BF"/>
    <w:rsid w:val="00005466"/>
    <w:rsid w:val="000063C6"/>
    <w:rsid w:val="00006C61"/>
    <w:rsid w:val="00007BA3"/>
    <w:rsid w:val="000107CB"/>
    <w:rsid w:val="00011071"/>
    <w:rsid w:val="000157C3"/>
    <w:rsid w:val="000158FC"/>
    <w:rsid w:val="00017D5C"/>
    <w:rsid w:val="00021312"/>
    <w:rsid w:val="00021807"/>
    <w:rsid w:val="00021D17"/>
    <w:rsid w:val="00022E2E"/>
    <w:rsid w:val="000259B6"/>
    <w:rsid w:val="00026913"/>
    <w:rsid w:val="00026949"/>
    <w:rsid w:val="00027301"/>
    <w:rsid w:val="000317BA"/>
    <w:rsid w:val="00032449"/>
    <w:rsid w:val="00032827"/>
    <w:rsid w:val="00032FDB"/>
    <w:rsid w:val="00033AB3"/>
    <w:rsid w:val="00033CBE"/>
    <w:rsid w:val="000356C8"/>
    <w:rsid w:val="00035755"/>
    <w:rsid w:val="000362AA"/>
    <w:rsid w:val="000453C2"/>
    <w:rsid w:val="00046C8F"/>
    <w:rsid w:val="000473EE"/>
    <w:rsid w:val="00050B83"/>
    <w:rsid w:val="000517CD"/>
    <w:rsid w:val="00052036"/>
    <w:rsid w:val="0005462F"/>
    <w:rsid w:val="00054AF1"/>
    <w:rsid w:val="00055710"/>
    <w:rsid w:val="00056600"/>
    <w:rsid w:val="00056603"/>
    <w:rsid w:val="000574E7"/>
    <w:rsid w:val="0006069D"/>
    <w:rsid w:val="000617FA"/>
    <w:rsid w:val="0006220B"/>
    <w:rsid w:val="00062497"/>
    <w:rsid w:val="00063790"/>
    <w:rsid w:val="000649BE"/>
    <w:rsid w:val="00070051"/>
    <w:rsid w:val="000716F8"/>
    <w:rsid w:val="00072450"/>
    <w:rsid w:val="00075A93"/>
    <w:rsid w:val="00076CDD"/>
    <w:rsid w:val="00077637"/>
    <w:rsid w:val="000776EF"/>
    <w:rsid w:val="00080763"/>
    <w:rsid w:val="00083871"/>
    <w:rsid w:val="00084B19"/>
    <w:rsid w:val="00084FF8"/>
    <w:rsid w:val="00085388"/>
    <w:rsid w:val="00085428"/>
    <w:rsid w:val="00086794"/>
    <w:rsid w:val="0009097F"/>
    <w:rsid w:val="00090D20"/>
    <w:rsid w:val="00091579"/>
    <w:rsid w:val="0009500F"/>
    <w:rsid w:val="000A00F2"/>
    <w:rsid w:val="000A15B7"/>
    <w:rsid w:val="000A3261"/>
    <w:rsid w:val="000A5151"/>
    <w:rsid w:val="000A64F6"/>
    <w:rsid w:val="000A6F2A"/>
    <w:rsid w:val="000A77C3"/>
    <w:rsid w:val="000B017E"/>
    <w:rsid w:val="000B0691"/>
    <w:rsid w:val="000B2885"/>
    <w:rsid w:val="000B309B"/>
    <w:rsid w:val="000B320A"/>
    <w:rsid w:val="000B38CE"/>
    <w:rsid w:val="000B43C0"/>
    <w:rsid w:val="000B6672"/>
    <w:rsid w:val="000B72C9"/>
    <w:rsid w:val="000C0ECB"/>
    <w:rsid w:val="000C10E6"/>
    <w:rsid w:val="000C14AE"/>
    <w:rsid w:val="000C1AF4"/>
    <w:rsid w:val="000C500F"/>
    <w:rsid w:val="000C7491"/>
    <w:rsid w:val="000C7507"/>
    <w:rsid w:val="000D01B0"/>
    <w:rsid w:val="000D09F9"/>
    <w:rsid w:val="000D113E"/>
    <w:rsid w:val="000D1FA1"/>
    <w:rsid w:val="000D336C"/>
    <w:rsid w:val="000D4034"/>
    <w:rsid w:val="000D5103"/>
    <w:rsid w:val="000D6253"/>
    <w:rsid w:val="000D6325"/>
    <w:rsid w:val="000D656F"/>
    <w:rsid w:val="000D7A96"/>
    <w:rsid w:val="000E2DC3"/>
    <w:rsid w:val="000E3739"/>
    <w:rsid w:val="000F0DE5"/>
    <w:rsid w:val="000F1C4B"/>
    <w:rsid w:val="000F1C81"/>
    <w:rsid w:val="000F413E"/>
    <w:rsid w:val="000F41CF"/>
    <w:rsid w:val="000F6BAB"/>
    <w:rsid w:val="000F6C6F"/>
    <w:rsid w:val="0010148D"/>
    <w:rsid w:val="0010210C"/>
    <w:rsid w:val="00102187"/>
    <w:rsid w:val="001034FF"/>
    <w:rsid w:val="0010601A"/>
    <w:rsid w:val="00106B52"/>
    <w:rsid w:val="00107612"/>
    <w:rsid w:val="00110BB9"/>
    <w:rsid w:val="001157E8"/>
    <w:rsid w:val="0011738C"/>
    <w:rsid w:val="00120F42"/>
    <w:rsid w:val="0012269A"/>
    <w:rsid w:val="00122E9C"/>
    <w:rsid w:val="00123C89"/>
    <w:rsid w:val="00124123"/>
    <w:rsid w:val="001246F8"/>
    <w:rsid w:val="0012517F"/>
    <w:rsid w:val="001253CF"/>
    <w:rsid w:val="00127725"/>
    <w:rsid w:val="001278E9"/>
    <w:rsid w:val="001302DE"/>
    <w:rsid w:val="001313D0"/>
    <w:rsid w:val="001315F3"/>
    <w:rsid w:val="00135733"/>
    <w:rsid w:val="00137829"/>
    <w:rsid w:val="001402E8"/>
    <w:rsid w:val="0014053A"/>
    <w:rsid w:val="001429F8"/>
    <w:rsid w:val="00143255"/>
    <w:rsid w:val="00145A98"/>
    <w:rsid w:val="0014680A"/>
    <w:rsid w:val="00150F95"/>
    <w:rsid w:val="00151425"/>
    <w:rsid w:val="00151DC5"/>
    <w:rsid w:val="00153EF3"/>
    <w:rsid w:val="00155023"/>
    <w:rsid w:val="00155640"/>
    <w:rsid w:val="00156543"/>
    <w:rsid w:val="00157EB7"/>
    <w:rsid w:val="0016044D"/>
    <w:rsid w:val="00160BEC"/>
    <w:rsid w:val="001616FE"/>
    <w:rsid w:val="00161C63"/>
    <w:rsid w:val="00163E16"/>
    <w:rsid w:val="001658DF"/>
    <w:rsid w:val="00166DEB"/>
    <w:rsid w:val="00170668"/>
    <w:rsid w:val="0017109B"/>
    <w:rsid w:val="00171633"/>
    <w:rsid w:val="001717FD"/>
    <w:rsid w:val="0017421B"/>
    <w:rsid w:val="00174D8C"/>
    <w:rsid w:val="001754CF"/>
    <w:rsid w:val="00175B34"/>
    <w:rsid w:val="00181C93"/>
    <w:rsid w:val="001820AA"/>
    <w:rsid w:val="00182A90"/>
    <w:rsid w:val="00184BC3"/>
    <w:rsid w:val="00187DC2"/>
    <w:rsid w:val="001903AD"/>
    <w:rsid w:val="00190664"/>
    <w:rsid w:val="00190FC8"/>
    <w:rsid w:val="00191DCF"/>
    <w:rsid w:val="001925E2"/>
    <w:rsid w:val="00194394"/>
    <w:rsid w:val="0019535C"/>
    <w:rsid w:val="001960BA"/>
    <w:rsid w:val="001968FA"/>
    <w:rsid w:val="00197159"/>
    <w:rsid w:val="001A04CF"/>
    <w:rsid w:val="001A1265"/>
    <w:rsid w:val="001A3121"/>
    <w:rsid w:val="001A32A3"/>
    <w:rsid w:val="001A43FB"/>
    <w:rsid w:val="001A4CD8"/>
    <w:rsid w:val="001A5766"/>
    <w:rsid w:val="001A5BB8"/>
    <w:rsid w:val="001A664E"/>
    <w:rsid w:val="001A7334"/>
    <w:rsid w:val="001A79D5"/>
    <w:rsid w:val="001B12BB"/>
    <w:rsid w:val="001B1C5A"/>
    <w:rsid w:val="001B27E7"/>
    <w:rsid w:val="001B2927"/>
    <w:rsid w:val="001B3108"/>
    <w:rsid w:val="001B32FC"/>
    <w:rsid w:val="001B3C1B"/>
    <w:rsid w:val="001B5BA6"/>
    <w:rsid w:val="001B7E67"/>
    <w:rsid w:val="001C15D8"/>
    <w:rsid w:val="001C3290"/>
    <w:rsid w:val="001C4434"/>
    <w:rsid w:val="001C4B02"/>
    <w:rsid w:val="001D003A"/>
    <w:rsid w:val="001D2108"/>
    <w:rsid w:val="001D2A75"/>
    <w:rsid w:val="001D5460"/>
    <w:rsid w:val="001D6295"/>
    <w:rsid w:val="001E14BD"/>
    <w:rsid w:val="001E1DD8"/>
    <w:rsid w:val="001E3883"/>
    <w:rsid w:val="001E531E"/>
    <w:rsid w:val="001E59D7"/>
    <w:rsid w:val="001E6296"/>
    <w:rsid w:val="001E711B"/>
    <w:rsid w:val="001F3792"/>
    <w:rsid w:val="002000D7"/>
    <w:rsid w:val="00200802"/>
    <w:rsid w:val="0020096A"/>
    <w:rsid w:val="0020234E"/>
    <w:rsid w:val="0020248E"/>
    <w:rsid w:val="00204DA7"/>
    <w:rsid w:val="002076A8"/>
    <w:rsid w:val="0021156C"/>
    <w:rsid w:val="002128CB"/>
    <w:rsid w:val="00213365"/>
    <w:rsid w:val="002246D2"/>
    <w:rsid w:val="00227657"/>
    <w:rsid w:val="00230513"/>
    <w:rsid w:val="00231531"/>
    <w:rsid w:val="00231A06"/>
    <w:rsid w:val="002329E2"/>
    <w:rsid w:val="00232F9E"/>
    <w:rsid w:val="00233D3D"/>
    <w:rsid w:val="00234BF2"/>
    <w:rsid w:val="00234F28"/>
    <w:rsid w:val="002355FF"/>
    <w:rsid w:val="00235CAC"/>
    <w:rsid w:val="002422E2"/>
    <w:rsid w:val="00242692"/>
    <w:rsid w:val="002430B5"/>
    <w:rsid w:val="00243751"/>
    <w:rsid w:val="002445B8"/>
    <w:rsid w:val="00244E7A"/>
    <w:rsid w:val="0024611C"/>
    <w:rsid w:val="0024637D"/>
    <w:rsid w:val="00246B1E"/>
    <w:rsid w:val="00247D95"/>
    <w:rsid w:val="0025007F"/>
    <w:rsid w:val="0025049D"/>
    <w:rsid w:val="0025097F"/>
    <w:rsid w:val="00251F09"/>
    <w:rsid w:val="0025242A"/>
    <w:rsid w:val="00252A4B"/>
    <w:rsid w:val="00256CD6"/>
    <w:rsid w:val="00261EA7"/>
    <w:rsid w:val="0026291A"/>
    <w:rsid w:val="00263A50"/>
    <w:rsid w:val="00274437"/>
    <w:rsid w:val="00276794"/>
    <w:rsid w:val="0027685B"/>
    <w:rsid w:val="0027765E"/>
    <w:rsid w:val="00283801"/>
    <w:rsid w:val="00283AE4"/>
    <w:rsid w:val="002873D4"/>
    <w:rsid w:val="0029143A"/>
    <w:rsid w:val="0029182A"/>
    <w:rsid w:val="0029433C"/>
    <w:rsid w:val="00294509"/>
    <w:rsid w:val="002959EF"/>
    <w:rsid w:val="00295E6A"/>
    <w:rsid w:val="002964EF"/>
    <w:rsid w:val="002A0023"/>
    <w:rsid w:val="002A0043"/>
    <w:rsid w:val="002A4442"/>
    <w:rsid w:val="002A51DF"/>
    <w:rsid w:val="002A6DA1"/>
    <w:rsid w:val="002B1A26"/>
    <w:rsid w:val="002B26F8"/>
    <w:rsid w:val="002B53F4"/>
    <w:rsid w:val="002B5751"/>
    <w:rsid w:val="002B5E85"/>
    <w:rsid w:val="002B60B8"/>
    <w:rsid w:val="002B64F9"/>
    <w:rsid w:val="002C45A7"/>
    <w:rsid w:val="002D0B95"/>
    <w:rsid w:val="002D1FA8"/>
    <w:rsid w:val="002D322F"/>
    <w:rsid w:val="002D42C4"/>
    <w:rsid w:val="002D4923"/>
    <w:rsid w:val="002D666F"/>
    <w:rsid w:val="002E29E4"/>
    <w:rsid w:val="002E68DE"/>
    <w:rsid w:val="002F01E9"/>
    <w:rsid w:val="002F2F62"/>
    <w:rsid w:val="002F3E94"/>
    <w:rsid w:val="002F4265"/>
    <w:rsid w:val="002F4918"/>
    <w:rsid w:val="002F492B"/>
    <w:rsid w:val="003000F9"/>
    <w:rsid w:val="00303802"/>
    <w:rsid w:val="00304B77"/>
    <w:rsid w:val="003052A2"/>
    <w:rsid w:val="0030647A"/>
    <w:rsid w:val="003068BF"/>
    <w:rsid w:val="00312DAA"/>
    <w:rsid w:val="0031328F"/>
    <w:rsid w:val="00315192"/>
    <w:rsid w:val="003154E5"/>
    <w:rsid w:val="0031660B"/>
    <w:rsid w:val="00316D37"/>
    <w:rsid w:val="00317724"/>
    <w:rsid w:val="00317820"/>
    <w:rsid w:val="0032064A"/>
    <w:rsid w:val="00321E92"/>
    <w:rsid w:val="00322AE5"/>
    <w:rsid w:val="003230B2"/>
    <w:rsid w:val="0032324D"/>
    <w:rsid w:val="00323B81"/>
    <w:rsid w:val="00324131"/>
    <w:rsid w:val="00326CFE"/>
    <w:rsid w:val="00331DF6"/>
    <w:rsid w:val="0033414E"/>
    <w:rsid w:val="00342BAA"/>
    <w:rsid w:val="00344538"/>
    <w:rsid w:val="00344C31"/>
    <w:rsid w:val="003476A3"/>
    <w:rsid w:val="003555B6"/>
    <w:rsid w:val="003570E7"/>
    <w:rsid w:val="00357FF1"/>
    <w:rsid w:val="0036107B"/>
    <w:rsid w:val="003617B6"/>
    <w:rsid w:val="003625E0"/>
    <w:rsid w:val="00366B69"/>
    <w:rsid w:val="003722A2"/>
    <w:rsid w:val="003727F7"/>
    <w:rsid w:val="00374225"/>
    <w:rsid w:val="00381EEC"/>
    <w:rsid w:val="0038335E"/>
    <w:rsid w:val="0038379A"/>
    <w:rsid w:val="00383A0F"/>
    <w:rsid w:val="00383BE4"/>
    <w:rsid w:val="00383DDF"/>
    <w:rsid w:val="00383EE0"/>
    <w:rsid w:val="003849AA"/>
    <w:rsid w:val="00384D16"/>
    <w:rsid w:val="003852E7"/>
    <w:rsid w:val="003863B8"/>
    <w:rsid w:val="00386ADA"/>
    <w:rsid w:val="00387B72"/>
    <w:rsid w:val="003907B5"/>
    <w:rsid w:val="00390D57"/>
    <w:rsid w:val="00391AA7"/>
    <w:rsid w:val="00391E66"/>
    <w:rsid w:val="0039236E"/>
    <w:rsid w:val="00392E08"/>
    <w:rsid w:val="00395AF2"/>
    <w:rsid w:val="00397819"/>
    <w:rsid w:val="003A05CE"/>
    <w:rsid w:val="003A07B3"/>
    <w:rsid w:val="003A6D0B"/>
    <w:rsid w:val="003B0057"/>
    <w:rsid w:val="003B176C"/>
    <w:rsid w:val="003B1B4A"/>
    <w:rsid w:val="003B5E0E"/>
    <w:rsid w:val="003C0C0A"/>
    <w:rsid w:val="003C0E7B"/>
    <w:rsid w:val="003C2B93"/>
    <w:rsid w:val="003C3524"/>
    <w:rsid w:val="003C4979"/>
    <w:rsid w:val="003C7602"/>
    <w:rsid w:val="003C7CBC"/>
    <w:rsid w:val="003D0822"/>
    <w:rsid w:val="003D2028"/>
    <w:rsid w:val="003D440E"/>
    <w:rsid w:val="003D4818"/>
    <w:rsid w:val="003D6529"/>
    <w:rsid w:val="003E16BE"/>
    <w:rsid w:val="003E1EC0"/>
    <w:rsid w:val="003E218A"/>
    <w:rsid w:val="003E23E0"/>
    <w:rsid w:val="003E29AC"/>
    <w:rsid w:val="003E51CD"/>
    <w:rsid w:val="003F0D6F"/>
    <w:rsid w:val="003F3F35"/>
    <w:rsid w:val="003F4557"/>
    <w:rsid w:val="003F556F"/>
    <w:rsid w:val="003F5919"/>
    <w:rsid w:val="003F64B1"/>
    <w:rsid w:val="003F766A"/>
    <w:rsid w:val="00401B2B"/>
    <w:rsid w:val="00403200"/>
    <w:rsid w:val="00403EBE"/>
    <w:rsid w:val="00405F29"/>
    <w:rsid w:val="0040620C"/>
    <w:rsid w:val="00406CC5"/>
    <w:rsid w:val="0040723E"/>
    <w:rsid w:val="00411AAC"/>
    <w:rsid w:val="00414519"/>
    <w:rsid w:val="00415312"/>
    <w:rsid w:val="004202EB"/>
    <w:rsid w:val="004213D5"/>
    <w:rsid w:val="00421D09"/>
    <w:rsid w:val="00424063"/>
    <w:rsid w:val="004267FF"/>
    <w:rsid w:val="0043048B"/>
    <w:rsid w:val="00430843"/>
    <w:rsid w:val="00431793"/>
    <w:rsid w:val="00433223"/>
    <w:rsid w:val="004342D4"/>
    <w:rsid w:val="004345E7"/>
    <w:rsid w:val="0043530E"/>
    <w:rsid w:val="004353F4"/>
    <w:rsid w:val="004358E6"/>
    <w:rsid w:val="0044001B"/>
    <w:rsid w:val="004407B9"/>
    <w:rsid w:val="0044195A"/>
    <w:rsid w:val="00442141"/>
    <w:rsid w:val="00443841"/>
    <w:rsid w:val="00444767"/>
    <w:rsid w:val="00453A0B"/>
    <w:rsid w:val="00454926"/>
    <w:rsid w:val="00456CEF"/>
    <w:rsid w:val="00456F3A"/>
    <w:rsid w:val="0046028B"/>
    <w:rsid w:val="004619A2"/>
    <w:rsid w:val="0046585A"/>
    <w:rsid w:val="00465BAF"/>
    <w:rsid w:val="00471875"/>
    <w:rsid w:val="004726DA"/>
    <w:rsid w:val="00476144"/>
    <w:rsid w:val="00482D5D"/>
    <w:rsid w:val="00483E13"/>
    <w:rsid w:val="00485B29"/>
    <w:rsid w:val="00486506"/>
    <w:rsid w:val="00490711"/>
    <w:rsid w:val="00496443"/>
    <w:rsid w:val="004A354B"/>
    <w:rsid w:val="004A3DAB"/>
    <w:rsid w:val="004A45E3"/>
    <w:rsid w:val="004A5372"/>
    <w:rsid w:val="004A55A1"/>
    <w:rsid w:val="004A5DCC"/>
    <w:rsid w:val="004A63B6"/>
    <w:rsid w:val="004A6419"/>
    <w:rsid w:val="004A68A0"/>
    <w:rsid w:val="004A6D64"/>
    <w:rsid w:val="004B2784"/>
    <w:rsid w:val="004B2D0E"/>
    <w:rsid w:val="004B2FCA"/>
    <w:rsid w:val="004B42B6"/>
    <w:rsid w:val="004B47C8"/>
    <w:rsid w:val="004C00AE"/>
    <w:rsid w:val="004C17FC"/>
    <w:rsid w:val="004C4A50"/>
    <w:rsid w:val="004C5A29"/>
    <w:rsid w:val="004C5E05"/>
    <w:rsid w:val="004C72C2"/>
    <w:rsid w:val="004D1662"/>
    <w:rsid w:val="004D1C8C"/>
    <w:rsid w:val="004D3699"/>
    <w:rsid w:val="004D5AC5"/>
    <w:rsid w:val="004D7643"/>
    <w:rsid w:val="004E04CA"/>
    <w:rsid w:val="004E2121"/>
    <w:rsid w:val="004E2FC8"/>
    <w:rsid w:val="004F0012"/>
    <w:rsid w:val="004F01F9"/>
    <w:rsid w:val="004F219B"/>
    <w:rsid w:val="004F28D8"/>
    <w:rsid w:val="004F2C33"/>
    <w:rsid w:val="004F513A"/>
    <w:rsid w:val="004F51B8"/>
    <w:rsid w:val="004F7646"/>
    <w:rsid w:val="00500889"/>
    <w:rsid w:val="00500AB3"/>
    <w:rsid w:val="005063B5"/>
    <w:rsid w:val="00506AC1"/>
    <w:rsid w:val="00510BD9"/>
    <w:rsid w:val="00510D34"/>
    <w:rsid w:val="00513DD9"/>
    <w:rsid w:val="005140B1"/>
    <w:rsid w:val="00514B9A"/>
    <w:rsid w:val="005176AB"/>
    <w:rsid w:val="00517B42"/>
    <w:rsid w:val="005216FA"/>
    <w:rsid w:val="00522140"/>
    <w:rsid w:val="005230E2"/>
    <w:rsid w:val="00523B37"/>
    <w:rsid w:val="005244AF"/>
    <w:rsid w:val="00526AB2"/>
    <w:rsid w:val="00527223"/>
    <w:rsid w:val="00527C59"/>
    <w:rsid w:val="00532E93"/>
    <w:rsid w:val="00533745"/>
    <w:rsid w:val="00534F1D"/>
    <w:rsid w:val="0054172D"/>
    <w:rsid w:val="00541770"/>
    <w:rsid w:val="0054313A"/>
    <w:rsid w:val="00544695"/>
    <w:rsid w:val="00544C6C"/>
    <w:rsid w:val="00546878"/>
    <w:rsid w:val="00550ED6"/>
    <w:rsid w:val="0055330E"/>
    <w:rsid w:val="0055507C"/>
    <w:rsid w:val="00555221"/>
    <w:rsid w:val="00555DAA"/>
    <w:rsid w:val="00556437"/>
    <w:rsid w:val="00556E61"/>
    <w:rsid w:val="0056321E"/>
    <w:rsid w:val="005639C4"/>
    <w:rsid w:val="00564061"/>
    <w:rsid w:val="005640C7"/>
    <w:rsid w:val="005652AC"/>
    <w:rsid w:val="005654BC"/>
    <w:rsid w:val="005672EB"/>
    <w:rsid w:val="00567A8C"/>
    <w:rsid w:val="0057146E"/>
    <w:rsid w:val="00574813"/>
    <w:rsid w:val="00574E7C"/>
    <w:rsid w:val="0057628D"/>
    <w:rsid w:val="00576568"/>
    <w:rsid w:val="005769DE"/>
    <w:rsid w:val="0058145C"/>
    <w:rsid w:val="00581C6C"/>
    <w:rsid w:val="00583448"/>
    <w:rsid w:val="00583AB2"/>
    <w:rsid w:val="00587579"/>
    <w:rsid w:val="005879E3"/>
    <w:rsid w:val="005908BB"/>
    <w:rsid w:val="00590BE2"/>
    <w:rsid w:val="00592E0A"/>
    <w:rsid w:val="00593C97"/>
    <w:rsid w:val="00595163"/>
    <w:rsid w:val="005A00E1"/>
    <w:rsid w:val="005A1BF2"/>
    <w:rsid w:val="005A263F"/>
    <w:rsid w:val="005A2A7C"/>
    <w:rsid w:val="005A2FA5"/>
    <w:rsid w:val="005A7426"/>
    <w:rsid w:val="005B0138"/>
    <w:rsid w:val="005B02B5"/>
    <w:rsid w:val="005B152B"/>
    <w:rsid w:val="005B2D24"/>
    <w:rsid w:val="005B3904"/>
    <w:rsid w:val="005B3BE5"/>
    <w:rsid w:val="005B3F77"/>
    <w:rsid w:val="005B5129"/>
    <w:rsid w:val="005B692B"/>
    <w:rsid w:val="005C089F"/>
    <w:rsid w:val="005C2163"/>
    <w:rsid w:val="005C307B"/>
    <w:rsid w:val="005C4A8C"/>
    <w:rsid w:val="005C4F21"/>
    <w:rsid w:val="005C5A6E"/>
    <w:rsid w:val="005C67A5"/>
    <w:rsid w:val="005C7B74"/>
    <w:rsid w:val="005D1FC4"/>
    <w:rsid w:val="005D2228"/>
    <w:rsid w:val="005E1B5A"/>
    <w:rsid w:val="005E1CC4"/>
    <w:rsid w:val="005E25AA"/>
    <w:rsid w:val="005E3699"/>
    <w:rsid w:val="005E37C8"/>
    <w:rsid w:val="005E3F0B"/>
    <w:rsid w:val="005E4FF2"/>
    <w:rsid w:val="005E6D36"/>
    <w:rsid w:val="005F197B"/>
    <w:rsid w:val="005F40D5"/>
    <w:rsid w:val="00602465"/>
    <w:rsid w:val="00604399"/>
    <w:rsid w:val="006062B4"/>
    <w:rsid w:val="00607227"/>
    <w:rsid w:val="00607324"/>
    <w:rsid w:val="00607A54"/>
    <w:rsid w:val="00610D27"/>
    <w:rsid w:val="00613C57"/>
    <w:rsid w:val="00616E9D"/>
    <w:rsid w:val="00617051"/>
    <w:rsid w:val="006219AB"/>
    <w:rsid w:val="00622878"/>
    <w:rsid w:val="00622A71"/>
    <w:rsid w:val="00622CAF"/>
    <w:rsid w:val="00624E1F"/>
    <w:rsid w:val="00625C64"/>
    <w:rsid w:val="00625F5D"/>
    <w:rsid w:val="00633614"/>
    <w:rsid w:val="0063783C"/>
    <w:rsid w:val="00640E64"/>
    <w:rsid w:val="006417A3"/>
    <w:rsid w:val="00642397"/>
    <w:rsid w:val="00642459"/>
    <w:rsid w:val="006455B9"/>
    <w:rsid w:val="0064571E"/>
    <w:rsid w:val="00651521"/>
    <w:rsid w:val="00651688"/>
    <w:rsid w:val="00651B05"/>
    <w:rsid w:val="00651BD2"/>
    <w:rsid w:val="00651C22"/>
    <w:rsid w:val="00652BF5"/>
    <w:rsid w:val="00653A25"/>
    <w:rsid w:val="00656313"/>
    <w:rsid w:val="00657AA4"/>
    <w:rsid w:val="00660775"/>
    <w:rsid w:val="006609FA"/>
    <w:rsid w:val="00661DB5"/>
    <w:rsid w:val="00665596"/>
    <w:rsid w:val="00665B82"/>
    <w:rsid w:val="00665D7A"/>
    <w:rsid w:val="00665EEC"/>
    <w:rsid w:val="00666E5B"/>
    <w:rsid w:val="00667010"/>
    <w:rsid w:val="00671515"/>
    <w:rsid w:val="00671D43"/>
    <w:rsid w:val="006741ED"/>
    <w:rsid w:val="00674FE7"/>
    <w:rsid w:val="0067678E"/>
    <w:rsid w:val="00677A14"/>
    <w:rsid w:val="00680088"/>
    <w:rsid w:val="0068091A"/>
    <w:rsid w:val="00681588"/>
    <w:rsid w:val="00683262"/>
    <w:rsid w:val="00684B45"/>
    <w:rsid w:val="00687244"/>
    <w:rsid w:val="00687556"/>
    <w:rsid w:val="00687813"/>
    <w:rsid w:val="00694DA1"/>
    <w:rsid w:val="00694DE9"/>
    <w:rsid w:val="006A069B"/>
    <w:rsid w:val="006A2815"/>
    <w:rsid w:val="006A757A"/>
    <w:rsid w:val="006B0F1A"/>
    <w:rsid w:val="006B166E"/>
    <w:rsid w:val="006B3353"/>
    <w:rsid w:val="006B342F"/>
    <w:rsid w:val="006B35F4"/>
    <w:rsid w:val="006B37D3"/>
    <w:rsid w:val="006B384B"/>
    <w:rsid w:val="006B4767"/>
    <w:rsid w:val="006B56AA"/>
    <w:rsid w:val="006B6D69"/>
    <w:rsid w:val="006C021E"/>
    <w:rsid w:val="006C23EF"/>
    <w:rsid w:val="006C35F3"/>
    <w:rsid w:val="006C54ED"/>
    <w:rsid w:val="006C6D8D"/>
    <w:rsid w:val="006C748C"/>
    <w:rsid w:val="006C7709"/>
    <w:rsid w:val="006D16E5"/>
    <w:rsid w:val="006D4173"/>
    <w:rsid w:val="006D5ED2"/>
    <w:rsid w:val="006D722F"/>
    <w:rsid w:val="006D7995"/>
    <w:rsid w:val="006D7BC4"/>
    <w:rsid w:val="006E088F"/>
    <w:rsid w:val="006E1181"/>
    <w:rsid w:val="006E1BAD"/>
    <w:rsid w:val="006E1FFD"/>
    <w:rsid w:val="006E20BC"/>
    <w:rsid w:val="006E317D"/>
    <w:rsid w:val="006E4FB4"/>
    <w:rsid w:val="006E6651"/>
    <w:rsid w:val="006E6F3F"/>
    <w:rsid w:val="006E72D4"/>
    <w:rsid w:val="006E78E7"/>
    <w:rsid w:val="006F212F"/>
    <w:rsid w:val="006F5285"/>
    <w:rsid w:val="006F6999"/>
    <w:rsid w:val="006F6F99"/>
    <w:rsid w:val="006F70F6"/>
    <w:rsid w:val="006F7243"/>
    <w:rsid w:val="006F7B59"/>
    <w:rsid w:val="00700AED"/>
    <w:rsid w:val="00703FAC"/>
    <w:rsid w:val="00704896"/>
    <w:rsid w:val="00705224"/>
    <w:rsid w:val="00705E90"/>
    <w:rsid w:val="007060AA"/>
    <w:rsid w:val="00706C9B"/>
    <w:rsid w:val="00707C2E"/>
    <w:rsid w:val="0071027A"/>
    <w:rsid w:val="00710F82"/>
    <w:rsid w:val="0071359A"/>
    <w:rsid w:val="007159C4"/>
    <w:rsid w:val="00717A03"/>
    <w:rsid w:val="00717A6F"/>
    <w:rsid w:val="00717B07"/>
    <w:rsid w:val="00720D20"/>
    <w:rsid w:val="00722A74"/>
    <w:rsid w:val="007241BC"/>
    <w:rsid w:val="007248AB"/>
    <w:rsid w:val="00732929"/>
    <w:rsid w:val="00736EAF"/>
    <w:rsid w:val="00741CAF"/>
    <w:rsid w:val="0074269C"/>
    <w:rsid w:val="007429D0"/>
    <w:rsid w:val="00744015"/>
    <w:rsid w:val="00745419"/>
    <w:rsid w:val="00746D18"/>
    <w:rsid w:val="00747F4C"/>
    <w:rsid w:val="00750282"/>
    <w:rsid w:val="00750F6B"/>
    <w:rsid w:val="00752FD1"/>
    <w:rsid w:val="00753A63"/>
    <w:rsid w:val="007541D2"/>
    <w:rsid w:val="007554DC"/>
    <w:rsid w:val="007565FE"/>
    <w:rsid w:val="007606E7"/>
    <w:rsid w:val="00761852"/>
    <w:rsid w:val="007655B0"/>
    <w:rsid w:val="00772190"/>
    <w:rsid w:val="00772BC1"/>
    <w:rsid w:val="00774E1E"/>
    <w:rsid w:val="007759EC"/>
    <w:rsid w:val="007760CF"/>
    <w:rsid w:val="00777134"/>
    <w:rsid w:val="00777221"/>
    <w:rsid w:val="00777395"/>
    <w:rsid w:val="007779E0"/>
    <w:rsid w:val="00780123"/>
    <w:rsid w:val="007801D4"/>
    <w:rsid w:val="00780C6E"/>
    <w:rsid w:val="00780F4A"/>
    <w:rsid w:val="0078131D"/>
    <w:rsid w:val="00786CF3"/>
    <w:rsid w:val="00787105"/>
    <w:rsid w:val="00787178"/>
    <w:rsid w:val="00787181"/>
    <w:rsid w:val="00790750"/>
    <w:rsid w:val="00791259"/>
    <w:rsid w:val="00792410"/>
    <w:rsid w:val="00792EFD"/>
    <w:rsid w:val="007948DB"/>
    <w:rsid w:val="007A0DC0"/>
    <w:rsid w:val="007A2CE1"/>
    <w:rsid w:val="007A5E40"/>
    <w:rsid w:val="007A6E8D"/>
    <w:rsid w:val="007B1853"/>
    <w:rsid w:val="007B2BBF"/>
    <w:rsid w:val="007B2BC1"/>
    <w:rsid w:val="007B3405"/>
    <w:rsid w:val="007B400F"/>
    <w:rsid w:val="007B6294"/>
    <w:rsid w:val="007B742B"/>
    <w:rsid w:val="007C1531"/>
    <w:rsid w:val="007C224A"/>
    <w:rsid w:val="007C2B6F"/>
    <w:rsid w:val="007C311B"/>
    <w:rsid w:val="007C5D49"/>
    <w:rsid w:val="007D025A"/>
    <w:rsid w:val="007D36C9"/>
    <w:rsid w:val="007D4D14"/>
    <w:rsid w:val="007D5033"/>
    <w:rsid w:val="007D7478"/>
    <w:rsid w:val="007D7C59"/>
    <w:rsid w:val="007E55F8"/>
    <w:rsid w:val="007E5796"/>
    <w:rsid w:val="007F5ABA"/>
    <w:rsid w:val="007F66E5"/>
    <w:rsid w:val="007F6EE6"/>
    <w:rsid w:val="007F7716"/>
    <w:rsid w:val="00800E29"/>
    <w:rsid w:val="00802991"/>
    <w:rsid w:val="008035AB"/>
    <w:rsid w:val="008041CD"/>
    <w:rsid w:val="008125F7"/>
    <w:rsid w:val="00812865"/>
    <w:rsid w:val="0081392F"/>
    <w:rsid w:val="00813F68"/>
    <w:rsid w:val="00814401"/>
    <w:rsid w:val="00815A14"/>
    <w:rsid w:val="00817682"/>
    <w:rsid w:val="00817E39"/>
    <w:rsid w:val="00820D14"/>
    <w:rsid w:val="00820E0B"/>
    <w:rsid w:val="00821F2B"/>
    <w:rsid w:val="00823C4B"/>
    <w:rsid w:val="0082450C"/>
    <w:rsid w:val="00830F6B"/>
    <w:rsid w:val="00831775"/>
    <w:rsid w:val="008319A1"/>
    <w:rsid w:val="00832301"/>
    <w:rsid w:val="0083517F"/>
    <w:rsid w:val="008372C7"/>
    <w:rsid w:val="00837A92"/>
    <w:rsid w:val="008430BC"/>
    <w:rsid w:val="00845019"/>
    <w:rsid w:val="00846585"/>
    <w:rsid w:val="008471EA"/>
    <w:rsid w:val="00850AF0"/>
    <w:rsid w:val="00854318"/>
    <w:rsid w:val="00855A35"/>
    <w:rsid w:val="0085692E"/>
    <w:rsid w:val="00856E35"/>
    <w:rsid w:val="008576D6"/>
    <w:rsid w:val="00857E19"/>
    <w:rsid w:val="00862270"/>
    <w:rsid w:val="00862BC4"/>
    <w:rsid w:val="0086470F"/>
    <w:rsid w:val="00866E16"/>
    <w:rsid w:val="00870D2F"/>
    <w:rsid w:val="008724A7"/>
    <w:rsid w:val="008729E1"/>
    <w:rsid w:val="008741AC"/>
    <w:rsid w:val="00874CD0"/>
    <w:rsid w:val="0088168A"/>
    <w:rsid w:val="00882D8E"/>
    <w:rsid w:val="00883279"/>
    <w:rsid w:val="00884A02"/>
    <w:rsid w:val="008869E6"/>
    <w:rsid w:val="00887F10"/>
    <w:rsid w:val="00890D9E"/>
    <w:rsid w:val="00890EDD"/>
    <w:rsid w:val="00894F62"/>
    <w:rsid w:val="00895478"/>
    <w:rsid w:val="008972AF"/>
    <w:rsid w:val="0089788A"/>
    <w:rsid w:val="00897B30"/>
    <w:rsid w:val="008A1E38"/>
    <w:rsid w:val="008A5ECA"/>
    <w:rsid w:val="008A68E2"/>
    <w:rsid w:val="008A7F21"/>
    <w:rsid w:val="008B0AE4"/>
    <w:rsid w:val="008B4D93"/>
    <w:rsid w:val="008B4F83"/>
    <w:rsid w:val="008B525D"/>
    <w:rsid w:val="008B64F6"/>
    <w:rsid w:val="008B6B93"/>
    <w:rsid w:val="008B7DEF"/>
    <w:rsid w:val="008C240A"/>
    <w:rsid w:val="008C2979"/>
    <w:rsid w:val="008C2D7C"/>
    <w:rsid w:val="008C372D"/>
    <w:rsid w:val="008C50D1"/>
    <w:rsid w:val="008C637D"/>
    <w:rsid w:val="008C6899"/>
    <w:rsid w:val="008C7A07"/>
    <w:rsid w:val="008D16A9"/>
    <w:rsid w:val="008D1B05"/>
    <w:rsid w:val="008D1BAB"/>
    <w:rsid w:val="008D250E"/>
    <w:rsid w:val="008D5329"/>
    <w:rsid w:val="008D5828"/>
    <w:rsid w:val="008D5F29"/>
    <w:rsid w:val="008D78DF"/>
    <w:rsid w:val="008E0B51"/>
    <w:rsid w:val="008E1026"/>
    <w:rsid w:val="008E140E"/>
    <w:rsid w:val="008E17DB"/>
    <w:rsid w:val="008E2E77"/>
    <w:rsid w:val="008E463B"/>
    <w:rsid w:val="008E66FB"/>
    <w:rsid w:val="008F0039"/>
    <w:rsid w:val="008F591B"/>
    <w:rsid w:val="00901630"/>
    <w:rsid w:val="00904B77"/>
    <w:rsid w:val="00904E74"/>
    <w:rsid w:val="00905D05"/>
    <w:rsid w:val="00907FE7"/>
    <w:rsid w:val="00911164"/>
    <w:rsid w:val="00913EEB"/>
    <w:rsid w:val="0091489D"/>
    <w:rsid w:val="00916451"/>
    <w:rsid w:val="00917AE2"/>
    <w:rsid w:val="00920A46"/>
    <w:rsid w:val="00924EB6"/>
    <w:rsid w:val="00931B01"/>
    <w:rsid w:val="00932BCE"/>
    <w:rsid w:val="009340BB"/>
    <w:rsid w:val="0093537A"/>
    <w:rsid w:val="00940A49"/>
    <w:rsid w:val="00946B3E"/>
    <w:rsid w:val="00950447"/>
    <w:rsid w:val="00952B51"/>
    <w:rsid w:val="00953CA4"/>
    <w:rsid w:val="009548D0"/>
    <w:rsid w:val="00954C35"/>
    <w:rsid w:val="00954EDE"/>
    <w:rsid w:val="009574F4"/>
    <w:rsid w:val="009621EE"/>
    <w:rsid w:val="00963389"/>
    <w:rsid w:val="00963F7C"/>
    <w:rsid w:val="00965091"/>
    <w:rsid w:val="00965166"/>
    <w:rsid w:val="00965E7E"/>
    <w:rsid w:val="00967759"/>
    <w:rsid w:val="00970A84"/>
    <w:rsid w:val="009725DA"/>
    <w:rsid w:val="0097364A"/>
    <w:rsid w:val="00973A89"/>
    <w:rsid w:val="0097466E"/>
    <w:rsid w:val="00974805"/>
    <w:rsid w:val="00977C48"/>
    <w:rsid w:val="00980AAD"/>
    <w:rsid w:val="00987C97"/>
    <w:rsid w:val="00991EDB"/>
    <w:rsid w:val="009921B8"/>
    <w:rsid w:val="00992ADD"/>
    <w:rsid w:val="00995854"/>
    <w:rsid w:val="00996A24"/>
    <w:rsid w:val="00997411"/>
    <w:rsid w:val="009A36C2"/>
    <w:rsid w:val="009A3B40"/>
    <w:rsid w:val="009A3E5B"/>
    <w:rsid w:val="009A600F"/>
    <w:rsid w:val="009B4913"/>
    <w:rsid w:val="009B5073"/>
    <w:rsid w:val="009B5D04"/>
    <w:rsid w:val="009B6890"/>
    <w:rsid w:val="009B6FD6"/>
    <w:rsid w:val="009B7462"/>
    <w:rsid w:val="009B7BF8"/>
    <w:rsid w:val="009C1427"/>
    <w:rsid w:val="009C1BA8"/>
    <w:rsid w:val="009C26F0"/>
    <w:rsid w:val="009C2A74"/>
    <w:rsid w:val="009C2C17"/>
    <w:rsid w:val="009C46B6"/>
    <w:rsid w:val="009C5F13"/>
    <w:rsid w:val="009C7E5C"/>
    <w:rsid w:val="009D0D50"/>
    <w:rsid w:val="009D1918"/>
    <w:rsid w:val="009D3603"/>
    <w:rsid w:val="009D3C79"/>
    <w:rsid w:val="009D41F1"/>
    <w:rsid w:val="009D4A94"/>
    <w:rsid w:val="009D70BE"/>
    <w:rsid w:val="009D7176"/>
    <w:rsid w:val="009D7390"/>
    <w:rsid w:val="009D78C7"/>
    <w:rsid w:val="009E3668"/>
    <w:rsid w:val="009E52D5"/>
    <w:rsid w:val="009E53E1"/>
    <w:rsid w:val="009E5B8B"/>
    <w:rsid w:val="009E60E6"/>
    <w:rsid w:val="009E6B70"/>
    <w:rsid w:val="009E7BB8"/>
    <w:rsid w:val="009E7D6E"/>
    <w:rsid w:val="009F0B43"/>
    <w:rsid w:val="009F1B32"/>
    <w:rsid w:val="009F1B37"/>
    <w:rsid w:val="009F33D7"/>
    <w:rsid w:val="009F3FC4"/>
    <w:rsid w:val="009F4917"/>
    <w:rsid w:val="009F5A31"/>
    <w:rsid w:val="00A017D3"/>
    <w:rsid w:val="00A01B76"/>
    <w:rsid w:val="00A039CE"/>
    <w:rsid w:val="00A03DAB"/>
    <w:rsid w:val="00A046C1"/>
    <w:rsid w:val="00A07307"/>
    <w:rsid w:val="00A07B45"/>
    <w:rsid w:val="00A1096C"/>
    <w:rsid w:val="00A1180A"/>
    <w:rsid w:val="00A1211A"/>
    <w:rsid w:val="00A123A1"/>
    <w:rsid w:val="00A12B80"/>
    <w:rsid w:val="00A12EF5"/>
    <w:rsid w:val="00A12F76"/>
    <w:rsid w:val="00A141A3"/>
    <w:rsid w:val="00A14570"/>
    <w:rsid w:val="00A145B4"/>
    <w:rsid w:val="00A1497B"/>
    <w:rsid w:val="00A14E16"/>
    <w:rsid w:val="00A172AC"/>
    <w:rsid w:val="00A179FB"/>
    <w:rsid w:val="00A20282"/>
    <w:rsid w:val="00A23FAD"/>
    <w:rsid w:val="00A24AF0"/>
    <w:rsid w:val="00A26D54"/>
    <w:rsid w:val="00A27B2A"/>
    <w:rsid w:val="00A27E94"/>
    <w:rsid w:val="00A3099C"/>
    <w:rsid w:val="00A31F1F"/>
    <w:rsid w:val="00A324D0"/>
    <w:rsid w:val="00A32C97"/>
    <w:rsid w:val="00A33A11"/>
    <w:rsid w:val="00A33BE7"/>
    <w:rsid w:val="00A33D33"/>
    <w:rsid w:val="00A34426"/>
    <w:rsid w:val="00A3444C"/>
    <w:rsid w:val="00A34859"/>
    <w:rsid w:val="00A35124"/>
    <w:rsid w:val="00A36EB6"/>
    <w:rsid w:val="00A44CA4"/>
    <w:rsid w:val="00A46096"/>
    <w:rsid w:val="00A46449"/>
    <w:rsid w:val="00A4707C"/>
    <w:rsid w:val="00A50546"/>
    <w:rsid w:val="00A52107"/>
    <w:rsid w:val="00A53F97"/>
    <w:rsid w:val="00A54ED9"/>
    <w:rsid w:val="00A5767A"/>
    <w:rsid w:val="00A61032"/>
    <w:rsid w:val="00A62245"/>
    <w:rsid w:val="00A62DB0"/>
    <w:rsid w:val="00A64281"/>
    <w:rsid w:val="00A65921"/>
    <w:rsid w:val="00A65F0A"/>
    <w:rsid w:val="00A672B6"/>
    <w:rsid w:val="00A720AF"/>
    <w:rsid w:val="00A72296"/>
    <w:rsid w:val="00A7367F"/>
    <w:rsid w:val="00A7607E"/>
    <w:rsid w:val="00A76357"/>
    <w:rsid w:val="00A7783A"/>
    <w:rsid w:val="00A8413E"/>
    <w:rsid w:val="00A875FE"/>
    <w:rsid w:val="00A87A50"/>
    <w:rsid w:val="00A9151F"/>
    <w:rsid w:val="00A932D6"/>
    <w:rsid w:val="00A95F24"/>
    <w:rsid w:val="00A96149"/>
    <w:rsid w:val="00A965D1"/>
    <w:rsid w:val="00A97D39"/>
    <w:rsid w:val="00A97E74"/>
    <w:rsid w:val="00AA4236"/>
    <w:rsid w:val="00AA77F8"/>
    <w:rsid w:val="00AA789C"/>
    <w:rsid w:val="00AA7BB7"/>
    <w:rsid w:val="00AB0ED9"/>
    <w:rsid w:val="00AB36DF"/>
    <w:rsid w:val="00AB5E0C"/>
    <w:rsid w:val="00AB6B1D"/>
    <w:rsid w:val="00AC1C86"/>
    <w:rsid w:val="00AC21C2"/>
    <w:rsid w:val="00AC29F5"/>
    <w:rsid w:val="00AC4673"/>
    <w:rsid w:val="00AC6CA7"/>
    <w:rsid w:val="00AC7B6C"/>
    <w:rsid w:val="00AD4A11"/>
    <w:rsid w:val="00AD4B9D"/>
    <w:rsid w:val="00AD51A5"/>
    <w:rsid w:val="00AD5AEE"/>
    <w:rsid w:val="00AE0FD3"/>
    <w:rsid w:val="00AE2104"/>
    <w:rsid w:val="00AE2C36"/>
    <w:rsid w:val="00AE4052"/>
    <w:rsid w:val="00AE6D27"/>
    <w:rsid w:val="00AF15F1"/>
    <w:rsid w:val="00AF18A0"/>
    <w:rsid w:val="00AF2E56"/>
    <w:rsid w:val="00B0092B"/>
    <w:rsid w:val="00B00B36"/>
    <w:rsid w:val="00B014DF"/>
    <w:rsid w:val="00B04A05"/>
    <w:rsid w:val="00B053A6"/>
    <w:rsid w:val="00B05A28"/>
    <w:rsid w:val="00B07468"/>
    <w:rsid w:val="00B1125C"/>
    <w:rsid w:val="00B1150C"/>
    <w:rsid w:val="00B1198D"/>
    <w:rsid w:val="00B12E15"/>
    <w:rsid w:val="00B12F84"/>
    <w:rsid w:val="00B13631"/>
    <w:rsid w:val="00B14608"/>
    <w:rsid w:val="00B14FC1"/>
    <w:rsid w:val="00B14FC9"/>
    <w:rsid w:val="00B15B8E"/>
    <w:rsid w:val="00B15E9D"/>
    <w:rsid w:val="00B21DB7"/>
    <w:rsid w:val="00B222F5"/>
    <w:rsid w:val="00B25F4C"/>
    <w:rsid w:val="00B2681D"/>
    <w:rsid w:val="00B26B2F"/>
    <w:rsid w:val="00B272CE"/>
    <w:rsid w:val="00B32313"/>
    <w:rsid w:val="00B37117"/>
    <w:rsid w:val="00B37E12"/>
    <w:rsid w:val="00B42102"/>
    <w:rsid w:val="00B44CBE"/>
    <w:rsid w:val="00B45510"/>
    <w:rsid w:val="00B45516"/>
    <w:rsid w:val="00B47855"/>
    <w:rsid w:val="00B51CA1"/>
    <w:rsid w:val="00B51EE4"/>
    <w:rsid w:val="00B53810"/>
    <w:rsid w:val="00B56C89"/>
    <w:rsid w:val="00B6139A"/>
    <w:rsid w:val="00B6182A"/>
    <w:rsid w:val="00B62A8D"/>
    <w:rsid w:val="00B65101"/>
    <w:rsid w:val="00B663F5"/>
    <w:rsid w:val="00B66907"/>
    <w:rsid w:val="00B671C1"/>
    <w:rsid w:val="00B67D86"/>
    <w:rsid w:val="00B71031"/>
    <w:rsid w:val="00B71253"/>
    <w:rsid w:val="00B7205F"/>
    <w:rsid w:val="00B73D51"/>
    <w:rsid w:val="00B74A89"/>
    <w:rsid w:val="00B75D24"/>
    <w:rsid w:val="00B7641A"/>
    <w:rsid w:val="00B84B69"/>
    <w:rsid w:val="00B850DD"/>
    <w:rsid w:val="00B85516"/>
    <w:rsid w:val="00B90C63"/>
    <w:rsid w:val="00B90F3E"/>
    <w:rsid w:val="00B93A7D"/>
    <w:rsid w:val="00BA0FFF"/>
    <w:rsid w:val="00BA1668"/>
    <w:rsid w:val="00BA3D4D"/>
    <w:rsid w:val="00BA55AD"/>
    <w:rsid w:val="00BA65BF"/>
    <w:rsid w:val="00BA7409"/>
    <w:rsid w:val="00BA7626"/>
    <w:rsid w:val="00BB0408"/>
    <w:rsid w:val="00BB0DEC"/>
    <w:rsid w:val="00BB1116"/>
    <w:rsid w:val="00BB1E79"/>
    <w:rsid w:val="00BB347A"/>
    <w:rsid w:val="00BB3CBF"/>
    <w:rsid w:val="00BB4BA3"/>
    <w:rsid w:val="00BB4D85"/>
    <w:rsid w:val="00BB5F19"/>
    <w:rsid w:val="00BB784F"/>
    <w:rsid w:val="00BC087D"/>
    <w:rsid w:val="00BC419A"/>
    <w:rsid w:val="00BC41D5"/>
    <w:rsid w:val="00BC7408"/>
    <w:rsid w:val="00BD2BD6"/>
    <w:rsid w:val="00BD5B8C"/>
    <w:rsid w:val="00BD610E"/>
    <w:rsid w:val="00BD7881"/>
    <w:rsid w:val="00BE5BBF"/>
    <w:rsid w:val="00BE7F6E"/>
    <w:rsid w:val="00BF10DB"/>
    <w:rsid w:val="00BF46CA"/>
    <w:rsid w:val="00BF4CCA"/>
    <w:rsid w:val="00BF5AC1"/>
    <w:rsid w:val="00BF7DCD"/>
    <w:rsid w:val="00C02B02"/>
    <w:rsid w:val="00C041C8"/>
    <w:rsid w:val="00C05C19"/>
    <w:rsid w:val="00C076B3"/>
    <w:rsid w:val="00C108BE"/>
    <w:rsid w:val="00C11A6D"/>
    <w:rsid w:val="00C1486B"/>
    <w:rsid w:val="00C14957"/>
    <w:rsid w:val="00C14E95"/>
    <w:rsid w:val="00C211ED"/>
    <w:rsid w:val="00C22A79"/>
    <w:rsid w:val="00C27171"/>
    <w:rsid w:val="00C303DF"/>
    <w:rsid w:val="00C30810"/>
    <w:rsid w:val="00C3378E"/>
    <w:rsid w:val="00C348BF"/>
    <w:rsid w:val="00C35C4F"/>
    <w:rsid w:val="00C36893"/>
    <w:rsid w:val="00C42C7F"/>
    <w:rsid w:val="00C501DE"/>
    <w:rsid w:val="00C504F6"/>
    <w:rsid w:val="00C50A41"/>
    <w:rsid w:val="00C511B0"/>
    <w:rsid w:val="00C51622"/>
    <w:rsid w:val="00C52645"/>
    <w:rsid w:val="00C5325A"/>
    <w:rsid w:val="00C54433"/>
    <w:rsid w:val="00C552C1"/>
    <w:rsid w:val="00C56A91"/>
    <w:rsid w:val="00C570B4"/>
    <w:rsid w:val="00C60017"/>
    <w:rsid w:val="00C66FFB"/>
    <w:rsid w:val="00C6761B"/>
    <w:rsid w:val="00C71C73"/>
    <w:rsid w:val="00C746F0"/>
    <w:rsid w:val="00C77E13"/>
    <w:rsid w:val="00C827F1"/>
    <w:rsid w:val="00C82DD7"/>
    <w:rsid w:val="00C8411C"/>
    <w:rsid w:val="00C86947"/>
    <w:rsid w:val="00C9059B"/>
    <w:rsid w:val="00C90ED9"/>
    <w:rsid w:val="00C919CD"/>
    <w:rsid w:val="00C926D7"/>
    <w:rsid w:val="00C9377E"/>
    <w:rsid w:val="00C946EF"/>
    <w:rsid w:val="00C97581"/>
    <w:rsid w:val="00CA00D6"/>
    <w:rsid w:val="00CA10EF"/>
    <w:rsid w:val="00CA1801"/>
    <w:rsid w:val="00CA2114"/>
    <w:rsid w:val="00CA2B0D"/>
    <w:rsid w:val="00CA3669"/>
    <w:rsid w:val="00CA3C86"/>
    <w:rsid w:val="00CA42A7"/>
    <w:rsid w:val="00CA6CE8"/>
    <w:rsid w:val="00CB48CE"/>
    <w:rsid w:val="00CC0752"/>
    <w:rsid w:val="00CC237C"/>
    <w:rsid w:val="00CC2AC1"/>
    <w:rsid w:val="00CC3EE7"/>
    <w:rsid w:val="00CC485F"/>
    <w:rsid w:val="00CC505A"/>
    <w:rsid w:val="00CC5888"/>
    <w:rsid w:val="00CD0A7D"/>
    <w:rsid w:val="00CD14FB"/>
    <w:rsid w:val="00CD2C6B"/>
    <w:rsid w:val="00CD35B6"/>
    <w:rsid w:val="00CD4E2D"/>
    <w:rsid w:val="00CD57F5"/>
    <w:rsid w:val="00CD5891"/>
    <w:rsid w:val="00CD7316"/>
    <w:rsid w:val="00CE0425"/>
    <w:rsid w:val="00CE48BC"/>
    <w:rsid w:val="00CE5640"/>
    <w:rsid w:val="00CE715E"/>
    <w:rsid w:val="00CF0AA9"/>
    <w:rsid w:val="00CF145B"/>
    <w:rsid w:val="00CF6A04"/>
    <w:rsid w:val="00D0641A"/>
    <w:rsid w:val="00D10768"/>
    <w:rsid w:val="00D10CA9"/>
    <w:rsid w:val="00D1113B"/>
    <w:rsid w:val="00D13417"/>
    <w:rsid w:val="00D14826"/>
    <w:rsid w:val="00D15378"/>
    <w:rsid w:val="00D17F97"/>
    <w:rsid w:val="00D20B07"/>
    <w:rsid w:val="00D216A8"/>
    <w:rsid w:val="00D22A61"/>
    <w:rsid w:val="00D231EE"/>
    <w:rsid w:val="00D23CE0"/>
    <w:rsid w:val="00D25941"/>
    <w:rsid w:val="00D25A73"/>
    <w:rsid w:val="00D25BC2"/>
    <w:rsid w:val="00D26460"/>
    <w:rsid w:val="00D318C8"/>
    <w:rsid w:val="00D322D0"/>
    <w:rsid w:val="00D35E7B"/>
    <w:rsid w:val="00D36366"/>
    <w:rsid w:val="00D36623"/>
    <w:rsid w:val="00D36876"/>
    <w:rsid w:val="00D36877"/>
    <w:rsid w:val="00D41C92"/>
    <w:rsid w:val="00D44182"/>
    <w:rsid w:val="00D452F6"/>
    <w:rsid w:val="00D45783"/>
    <w:rsid w:val="00D46096"/>
    <w:rsid w:val="00D51647"/>
    <w:rsid w:val="00D52E27"/>
    <w:rsid w:val="00D558AB"/>
    <w:rsid w:val="00D55C39"/>
    <w:rsid w:val="00D562D1"/>
    <w:rsid w:val="00D60FFF"/>
    <w:rsid w:val="00D621C7"/>
    <w:rsid w:val="00D668C1"/>
    <w:rsid w:val="00D668F5"/>
    <w:rsid w:val="00D66D58"/>
    <w:rsid w:val="00D7066C"/>
    <w:rsid w:val="00D71B79"/>
    <w:rsid w:val="00D71E4F"/>
    <w:rsid w:val="00D72253"/>
    <w:rsid w:val="00D73E34"/>
    <w:rsid w:val="00D749B2"/>
    <w:rsid w:val="00D76B9F"/>
    <w:rsid w:val="00D76FDE"/>
    <w:rsid w:val="00D81383"/>
    <w:rsid w:val="00D8160E"/>
    <w:rsid w:val="00D83679"/>
    <w:rsid w:val="00D8390C"/>
    <w:rsid w:val="00D84CF9"/>
    <w:rsid w:val="00D86C11"/>
    <w:rsid w:val="00D87D30"/>
    <w:rsid w:val="00D90225"/>
    <w:rsid w:val="00D9262F"/>
    <w:rsid w:val="00D930B0"/>
    <w:rsid w:val="00D933FE"/>
    <w:rsid w:val="00D9768B"/>
    <w:rsid w:val="00D97F50"/>
    <w:rsid w:val="00DA1A39"/>
    <w:rsid w:val="00DA67A9"/>
    <w:rsid w:val="00DA6A22"/>
    <w:rsid w:val="00DB4A8B"/>
    <w:rsid w:val="00DB4AC5"/>
    <w:rsid w:val="00DB4BBD"/>
    <w:rsid w:val="00DC18FA"/>
    <w:rsid w:val="00DC1D65"/>
    <w:rsid w:val="00DC264C"/>
    <w:rsid w:val="00DC3376"/>
    <w:rsid w:val="00DC38CD"/>
    <w:rsid w:val="00DC5154"/>
    <w:rsid w:val="00DC51DF"/>
    <w:rsid w:val="00DC56BA"/>
    <w:rsid w:val="00DC5780"/>
    <w:rsid w:val="00DD1DF4"/>
    <w:rsid w:val="00DD21B0"/>
    <w:rsid w:val="00DD2254"/>
    <w:rsid w:val="00DD2623"/>
    <w:rsid w:val="00DD50D3"/>
    <w:rsid w:val="00DD687F"/>
    <w:rsid w:val="00DE0FF2"/>
    <w:rsid w:val="00DE13D7"/>
    <w:rsid w:val="00DE14E5"/>
    <w:rsid w:val="00DE39E4"/>
    <w:rsid w:val="00DE6A50"/>
    <w:rsid w:val="00DE6A7C"/>
    <w:rsid w:val="00DE7E32"/>
    <w:rsid w:val="00DF1F32"/>
    <w:rsid w:val="00DF2699"/>
    <w:rsid w:val="00DF3676"/>
    <w:rsid w:val="00DF3FDD"/>
    <w:rsid w:val="00DF6873"/>
    <w:rsid w:val="00DF69FF"/>
    <w:rsid w:val="00DF7AF1"/>
    <w:rsid w:val="00E00BA4"/>
    <w:rsid w:val="00E05F30"/>
    <w:rsid w:val="00E06D30"/>
    <w:rsid w:val="00E06E0B"/>
    <w:rsid w:val="00E112BD"/>
    <w:rsid w:val="00E115A9"/>
    <w:rsid w:val="00E11B90"/>
    <w:rsid w:val="00E126DB"/>
    <w:rsid w:val="00E12771"/>
    <w:rsid w:val="00E164B9"/>
    <w:rsid w:val="00E178CC"/>
    <w:rsid w:val="00E23781"/>
    <w:rsid w:val="00E25D59"/>
    <w:rsid w:val="00E26DC3"/>
    <w:rsid w:val="00E27412"/>
    <w:rsid w:val="00E3548C"/>
    <w:rsid w:val="00E37DB8"/>
    <w:rsid w:val="00E40ABA"/>
    <w:rsid w:val="00E40DD4"/>
    <w:rsid w:val="00E44092"/>
    <w:rsid w:val="00E44116"/>
    <w:rsid w:val="00E442E8"/>
    <w:rsid w:val="00E45D8F"/>
    <w:rsid w:val="00E45EAA"/>
    <w:rsid w:val="00E51771"/>
    <w:rsid w:val="00E519BA"/>
    <w:rsid w:val="00E522D2"/>
    <w:rsid w:val="00E54C93"/>
    <w:rsid w:val="00E55D4C"/>
    <w:rsid w:val="00E57B23"/>
    <w:rsid w:val="00E57CF6"/>
    <w:rsid w:val="00E61AA0"/>
    <w:rsid w:val="00E64CA1"/>
    <w:rsid w:val="00E65285"/>
    <w:rsid w:val="00E65B89"/>
    <w:rsid w:val="00E72CC7"/>
    <w:rsid w:val="00E73CC6"/>
    <w:rsid w:val="00E73CD9"/>
    <w:rsid w:val="00E753B8"/>
    <w:rsid w:val="00E76945"/>
    <w:rsid w:val="00E7706E"/>
    <w:rsid w:val="00E77F86"/>
    <w:rsid w:val="00E802FD"/>
    <w:rsid w:val="00E80A52"/>
    <w:rsid w:val="00E8135A"/>
    <w:rsid w:val="00E824CC"/>
    <w:rsid w:val="00E8463B"/>
    <w:rsid w:val="00E84DA7"/>
    <w:rsid w:val="00E871C5"/>
    <w:rsid w:val="00E907ED"/>
    <w:rsid w:val="00E909CE"/>
    <w:rsid w:val="00E90E82"/>
    <w:rsid w:val="00E948F9"/>
    <w:rsid w:val="00EA1FEF"/>
    <w:rsid w:val="00EA22BF"/>
    <w:rsid w:val="00EA52FF"/>
    <w:rsid w:val="00EA561C"/>
    <w:rsid w:val="00EA5E37"/>
    <w:rsid w:val="00EA5F2E"/>
    <w:rsid w:val="00EB0EBC"/>
    <w:rsid w:val="00EB25BC"/>
    <w:rsid w:val="00EB5614"/>
    <w:rsid w:val="00EB62C1"/>
    <w:rsid w:val="00EC0774"/>
    <w:rsid w:val="00EC126D"/>
    <w:rsid w:val="00EC4888"/>
    <w:rsid w:val="00EC594C"/>
    <w:rsid w:val="00EC6310"/>
    <w:rsid w:val="00ED0211"/>
    <w:rsid w:val="00ED23EC"/>
    <w:rsid w:val="00ED3DFF"/>
    <w:rsid w:val="00ED3F0F"/>
    <w:rsid w:val="00ED4389"/>
    <w:rsid w:val="00ED5F4C"/>
    <w:rsid w:val="00ED6E83"/>
    <w:rsid w:val="00ED7655"/>
    <w:rsid w:val="00EE3051"/>
    <w:rsid w:val="00EE4002"/>
    <w:rsid w:val="00EE45C1"/>
    <w:rsid w:val="00EE4D71"/>
    <w:rsid w:val="00EF0041"/>
    <w:rsid w:val="00EF087F"/>
    <w:rsid w:val="00EF2215"/>
    <w:rsid w:val="00EF286C"/>
    <w:rsid w:val="00EF29FA"/>
    <w:rsid w:val="00EF3631"/>
    <w:rsid w:val="00EF3684"/>
    <w:rsid w:val="00EF36C1"/>
    <w:rsid w:val="00EF3B0A"/>
    <w:rsid w:val="00EF3E54"/>
    <w:rsid w:val="00EF5309"/>
    <w:rsid w:val="00EF611B"/>
    <w:rsid w:val="00EF61DA"/>
    <w:rsid w:val="00EF6ED1"/>
    <w:rsid w:val="00F043FE"/>
    <w:rsid w:val="00F05D54"/>
    <w:rsid w:val="00F061EC"/>
    <w:rsid w:val="00F0659B"/>
    <w:rsid w:val="00F066C9"/>
    <w:rsid w:val="00F11515"/>
    <w:rsid w:val="00F1281D"/>
    <w:rsid w:val="00F174B7"/>
    <w:rsid w:val="00F17821"/>
    <w:rsid w:val="00F200CA"/>
    <w:rsid w:val="00F20B10"/>
    <w:rsid w:val="00F20CD1"/>
    <w:rsid w:val="00F240C8"/>
    <w:rsid w:val="00F26143"/>
    <w:rsid w:val="00F30218"/>
    <w:rsid w:val="00F3084B"/>
    <w:rsid w:val="00F31292"/>
    <w:rsid w:val="00F31299"/>
    <w:rsid w:val="00F32833"/>
    <w:rsid w:val="00F32AC5"/>
    <w:rsid w:val="00F34A0D"/>
    <w:rsid w:val="00F40956"/>
    <w:rsid w:val="00F4151C"/>
    <w:rsid w:val="00F41A70"/>
    <w:rsid w:val="00F44CC4"/>
    <w:rsid w:val="00F455DF"/>
    <w:rsid w:val="00F5100D"/>
    <w:rsid w:val="00F520AF"/>
    <w:rsid w:val="00F53EA2"/>
    <w:rsid w:val="00F551A5"/>
    <w:rsid w:val="00F55FA5"/>
    <w:rsid w:val="00F5636C"/>
    <w:rsid w:val="00F6084A"/>
    <w:rsid w:val="00F613B8"/>
    <w:rsid w:val="00F6245D"/>
    <w:rsid w:val="00F64BBB"/>
    <w:rsid w:val="00F65022"/>
    <w:rsid w:val="00F708CB"/>
    <w:rsid w:val="00F741C6"/>
    <w:rsid w:val="00F76EE3"/>
    <w:rsid w:val="00F8020E"/>
    <w:rsid w:val="00F80570"/>
    <w:rsid w:val="00F81E95"/>
    <w:rsid w:val="00F84AA7"/>
    <w:rsid w:val="00F85378"/>
    <w:rsid w:val="00F877D0"/>
    <w:rsid w:val="00F91201"/>
    <w:rsid w:val="00F9506F"/>
    <w:rsid w:val="00F9518B"/>
    <w:rsid w:val="00F95D05"/>
    <w:rsid w:val="00F960B2"/>
    <w:rsid w:val="00F96608"/>
    <w:rsid w:val="00F96662"/>
    <w:rsid w:val="00FA00D4"/>
    <w:rsid w:val="00FA086F"/>
    <w:rsid w:val="00FA148E"/>
    <w:rsid w:val="00FA1F7C"/>
    <w:rsid w:val="00FA35C7"/>
    <w:rsid w:val="00FA4E37"/>
    <w:rsid w:val="00FA68F6"/>
    <w:rsid w:val="00FA7E53"/>
    <w:rsid w:val="00FB0624"/>
    <w:rsid w:val="00FB0AA1"/>
    <w:rsid w:val="00FB1300"/>
    <w:rsid w:val="00FB4C69"/>
    <w:rsid w:val="00FB5B12"/>
    <w:rsid w:val="00FB793F"/>
    <w:rsid w:val="00FC12B9"/>
    <w:rsid w:val="00FC480B"/>
    <w:rsid w:val="00FC48CD"/>
    <w:rsid w:val="00FC630B"/>
    <w:rsid w:val="00FC63E7"/>
    <w:rsid w:val="00FC6AB1"/>
    <w:rsid w:val="00FC72E3"/>
    <w:rsid w:val="00FD1C46"/>
    <w:rsid w:val="00FD1F69"/>
    <w:rsid w:val="00FD256D"/>
    <w:rsid w:val="00FD3239"/>
    <w:rsid w:val="00FD350C"/>
    <w:rsid w:val="00FD442B"/>
    <w:rsid w:val="00FD4444"/>
    <w:rsid w:val="00FD531C"/>
    <w:rsid w:val="00FD58DB"/>
    <w:rsid w:val="00FD69D1"/>
    <w:rsid w:val="00FD6A50"/>
    <w:rsid w:val="00FD6E46"/>
    <w:rsid w:val="00FD7911"/>
    <w:rsid w:val="00FD7DC2"/>
    <w:rsid w:val="00FE0621"/>
    <w:rsid w:val="00FE23B8"/>
    <w:rsid w:val="00FE4F1C"/>
    <w:rsid w:val="00FE5310"/>
    <w:rsid w:val="00FE6BBA"/>
    <w:rsid w:val="00FF0BC1"/>
    <w:rsid w:val="00FF1D6D"/>
    <w:rsid w:val="00FF25D2"/>
    <w:rsid w:val="00FF2654"/>
    <w:rsid w:val="00FF44A3"/>
    <w:rsid w:val="00FF517D"/>
    <w:rsid w:val="00FF5E91"/>
    <w:rsid w:val="00FF7260"/>
    <w:rsid w:val="00FF7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4556"/>
  <w15:chartTrackingRefBased/>
  <w15:docId w15:val="{0CD919B6-C985-E647-9B79-718C5AF2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36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366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D35E7B"/>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5E7B"/>
    <w:rPr>
      <w:rFonts w:ascii="Times New Roman" w:hAnsi="Times New Roman" w:cs="Times New Roman"/>
      <w:sz w:val="24"/>
      <w:szCs w:val="24"/>
    </w:rPr>
  </w:style>
  <w:style w:type="paragraph" w:styleId="ListParagraph">
    <w:name w:val="List Paragraph"/>
    <w:basedOn w:val="Normal"/>
    <w:uiPriority w:val="34"/>
    <w:qFormat/>
    <w:rsid w:val="00665B82"/>
    <w:pPr>
      <w:ind w:left="720"/>
      <w:contextualSpacing/>
    </w:pPr>
  </w:style>
  <w:style w:type="character" w:styleId="PlaceholderText">
    <w:name w:val="Placeholder Text"/>
    <w:basedOn w:val="DefaultParagraphFont"/>
    <w:uiPriority w:val="99"/>
    <w:semiHidden/>
    <w:rsid w:val="00231A06"/>
    <w:rPr>
      <w:color w:val="808080"/>
    </w:rPr>
  </w:style>
  <w:style w:type="paragraph" w:styleId="Caption">
    <w:name w:val="caption"/>
    <w:basedOn w:val="Normal"/>
    <w:next w:val="Normal"/>
    <w:uiPriority w:val="35"/>
    <w:unhideWhenUsed/>
    <w:qFormat/>
    <w:rsid w:val="000A64F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A36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66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A36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783A"/>
    <w:rPr>
      <w:color w:val="0563C1" w:themeColor="hyperlink"/>
      <w:u w:val="single"/>
    </w:rPr>
  </w:style>
  <w:style w:type="character" w:styleId="CommentReference">
    <w:name w:val="annotation reference"/>
    <w:basedOn w:val="DefaultParagraphFont"/>
    <w:uiPriority w:val="99"/>
    <w:semiHidden/>
    <w:unhideWhenUsed/>
    <w:rsid w:val="00233D3D"/>
    <w:rPr>
      <w:sz w:val="18"/>
      <w:szCs w:val="18"/>
    </w:rPr>
  </w:style>
  <w:style w:type="paragraph" w:styleId="CommentText">
    <w:name w:val="annotation text"/>
    <w:basedOn w:val="Normal"/>
    <w:link w:val="CommentTextChar"/>
    <w:uiPriority w:val="99"/>
    <w:unhideWhenUsed/>
    <w:rsid w:val="00233D3D"/>
    <w:rPr>
      <w:sz w:val="24"/>
      <w:szCs w:val="24"/>
    </w:rPr>
  </w:style>
  <w:style w:type="character" w:customStyle="1" w:styleId="CommentTextChar">
    <w:name w:val="Comment Text Char"/>
    <w:basedOn w:val="DefaultParagraphFont"/>
    <w:link w:val="CommentText"/>
    <w:uiPriority w:val="99"/>
    <w:rsid w:val="00233D3D"/>
    <w:rPr>
      <w:sz w:val="24"/>
      <w:szCs w:val="24"/>
    </w:rPr>
  </w:style>
  <w:style w:type="paragraph" w:styleId="CommentSubject">
    <w:name w:val="annotation subject"/>
    <w:basedOn w:val="CommentText"/>
    <w:next w:val="CommentText"/>
    <w:link w:val="CommentSubjectChar"/>
    <w:uiPriority w:val="99"/>
    <w:semiHidden/>
    <w:unhideWhenUsed/>
    <w:rsid w:val="00233D3D"/>
    <w:rPr>
      <w:b/>
      <w:bCs/>
      <w:sz w:val="20"/>
      <w:szCs w:val="20"/>
    </w:rPr>
  </w:style>
  <w:style w:type="character" w:customStyle="1" w:styleId="CommentSubjectChar">
    <w:name w:val="Comment Subject Char"/>
    <w:basedOn w:val="CommentTextChar"/>
    <w:link w:val="CommentSubject"/>
    <w:uiPriority w:val="99"/>
    <w:semiHidden/>
    <w:rsid w:val="00233D3D"/>
    <w:rPr>
      <w:b/>
      <w:bCs/>
      <w:sz w:val="20"/>
      <w:szCs w:val="20"/>
    </w:rPr>
  </w:style>
  <w:style w:type="paragraph" w:styleId="BalloonText">
    <w:name w:val="Balloon Text"/>
    <w:basedOn w:val="Normal"/>
    <w:link w:val="BalloonTextChar"/>
    <w:uiPriority w:val="99"/>
    <w:semiHidden/>
    <w:unhideWhenUsed/>
    <w:rsid w:val="00233D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33D3D"/>
    <w:rPr>
      <w:rFonts w:ascii="Times New Roman" w:hAnsi="Times New Roman" w:cs="Times New Roman"/>
      <w:sz w:val="18"/>
      <w:szCs w:val="18"/>
    </w:rPr>
  </w:style>
  <w:style w:type="paragraph" w:styleId="Revision">
    <w:name w:val="Revision"/>
    <w:hidden/>
    <w:uiPriority w:val="99"/>
    <w:semiHidden/>
    <w:rsid w:val="00815A14"/>
  </w:style>
  <w:style w:type="paragraph" w:styleId="NoSpacing">
    <w:name w:val="No Spacing"/>
    <w:uiPriority w:val="1"/>
    <w:qFormat/>
    <w:rsid w:val="00C52645"/>
  </w:style>
  <w:style w:type="character" w:styleId="LineNumber">
    <w:name w:val="line number"/>
    <w:basedOn w:val="DefaultParagraphFont"/>
    <w:uiPriority w:val="99"/>
    <w:semiHidden/>
    <w:unhideWhenUsed/>
    <w:rsid w:val="00625C64"/>
  </w:style>
  <w:style w:type="paragraph" w:styleId="NormalWeb">
    <w:name w:val="Normal (Web)"/>
    <w:basedOn w:val="Normal"/>
    <w:uiPriority w:val="99"/>
    <w:semiHidden/>
    <w:unhideWhenUsed/>
    <w:rsid w:val="00EB0EBC"/>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6876">
      <w:bodyDiv w:val="1"/>
      <w:marLeft w:val="0"/>
      <w:marRight w:val="0"/>
      <w:marTop w:val="0"/>
      <w:marBottom w:val="0"/>
      <w:divBdr>
        <w:top w:val="none" w:sz="0" w:space="0" w:color="auto"/>
        <w:left w:val="none" w:sz="0" w:space="0" w:color="auto"/>
        <w:bottom w:val="none" w:sz="0" w:space="0" w:color="auto"/>
        <w:right w:val="none" w:sz="0" w:space="0" w:color="auto"/>
      </w:divBdr>
      <w:divsChild>
        <w:div w:id="444546556">
          <w:marLeft w:val="0"/>
          <w:marRight w:val="0"/>
          <w:marTop w:val="0"/>
          <w:marBottom w:val="0"/>
          <w:divBdr>
            <w:top w:val="none" w:sz="0" w:space="0" w:color="auto"/>
            <w:left w:val="none" w:sz="0" w:space="0" w:color="auto"/>
            <w:bottom w:val="none" w:sz="0" w:space="0" w:color="auto"/>
            <w:right w:val="none" w:sz="0" w:space="0" w:color="auto"/>
          </w:divBdr>
          <w:divsChild>
            <w:div w:id="2106342929">
              <w:marLeft w:val="0"/>
              <w:marRight w:val="0"/>
              <w:marTop w:val="0"/>
              <w:marBottom w:val="0"/>
              <w:divBdr>
                <w:top w:val="none" w:sz="0" w:space="0" w:color="auto"/>
                <w:left w:val="none" w:sz="0" w:space="0" w:color="auto"/>
                <w:bottom w:val="none" w:sz="0" w:space="0" w:color="auto"/>
                <w:right w:val="none" w:sz="0" w:space="0" w:color="auto"/>
              </w:divBdr>
              <w:divsChild>
                <w:div w:id="6455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255">
      <w:bodyDiv w:val="1"/>
      <w:marLeft w:val="0"/>
      <w:marRight w:val="0"/>
      <w:marTop w:val="0"/>
      <w:marBottom w:val="0"/>
      <w:divBdr>
        <w:top w:val="none" w:sz="0" w:space="0" w:color="auto"/>
        <w:left w:val="none" w:sz="0" w:space="0" w:color="auto"/>
        <w:bottom w:val="none" w:sz="0" w:space="0" w:color="auto"/>
        <w:right w:val="none" w:sz="0" w:space="0" w:color="auto"/>
      </w:divBdr>
    </w:div>
    <w:div w:id="97334780">
      <w:bodyDiv w:val="1"/>
      <w:marLeft w:val="0"/>
      <w:marRight w:val="0"/>
      <w:marTop w:val="0"/>
      <w:marBottom w:val="0"/>
      <w:divBdr>
        <w:top w:val="none" w:sz="0" w:space="0" w:color="auto"/>
        <w:left w:val="none" w:sz="0" w:space="0" w:color="auto"/>
        <w:bottom w:val="none" w:sz="0" w:space="0" w:color="auto"/>
        <w:right w:val="none" w:sz="0" w:space="0" w:color="auto"/>
      </w:divBdr>
    </w:div>
    <w:div w:id="348068021">
      <w:bodyDiv w:val="1"/>
      <w:marLeft w:val="0"/>
      <w:marRight w:val="0"/>
      <w:marTop w:val="0"/>
      <w:marBottom w:val="0"/>
      <w:divBdr>
        <w:top w:val="none" w:sz="0" w:space="0" w:color="auto"/>
        <w:left w:val="none" w:sz="0" w:space="0" w:color="auto"/>
        <w:bottom w:val="none" w:sz="0" w:space="0" w:color="auto"/>
        <w:right w:val="none" w:sz="0" w:space="0" w:color="auto"/>
      </w:divBdr>
      <w:divsChild>
        <w:div w:id="165291849">
          <w:marLeft w:val="0"/>
          <w:marRight w:val="0"/>
          <w:marTop w:val="0"/>
          <w:marBottom w:val="0"/>
          <w:divBdr>
            <w:top w:val="none" w:sz="0" w:space="0" w:color="auto"/>
            <w:left w:val="none" w:sz="0" w:space="0" w:color="auto"/>
            <w:bottom w:val="none" w:sz="0" w:space="0" w:color="auto"/>
            <w:right w:val="none" w:sz="0" w:space="0" w:color="auto"/>
          </w:divBdr>
        </w:div>
        <w:div w:id="252788633">
          <w:marLeft w:val="0"/>
          <w:marRight w:val="0"/>
          <w:marTop w:val="0"/>
          <w:marBottom w:val="0"/>
          <w:divBdr>
            <w:top w:val="none" w:sz="0" w:space="0" w:color="auto"/>
            <w:left w:val="none" w:sz="0" w:space="0" w:color="auto"/>
            <w:bottom w:val="none" w:sz="0" w:space="0" w:color="auto"/>
            <w:right w:val="none" w:sz="0" w:space="0" w:color="auto"/>
          </w:divBdr>
        </w:div>
        <w:div w:id="277689942">
          <w:marLeft w:val="0"/>
          <w:marRight w:val="0"/>
          <w:marTop w:val="0"/>
          <w:marBottom w:val="0"/>
          <w:divBdr>
            <w:top w:val="none" w:sz="0" w:space="0" w:color="auto"/>
            <w:left w:val="none" w:sz="0" w:space="0" w:color="auto"/>
            <w:bottom w:val="none" w:sz="0" w:space="0" w:color="auto"/>
            <w:right w:val="none" w:sz="0" w:space="0" w:color="auto"/>
          </w:divBdr>
          <w:divsChild>
            <w:div w:id="177038223">
              <w:marLeft w:val="0"/>
              <w:marRight w:val="0"/>
              <w:marTop w:val="0"/>
              <w:marBottom w:val="0"/>
              <w:divBdr>
                <w:top w:val="none" w:sz="0" w:space="0" w:color="auto"/>
                <w:left w:val="none" w:sz="0" w:space="0" w:color="auto"/>
                <w:bottom w:val="none" w:sz="0" w:space="0" w:color="auto"/>
                <w:right w:val="none" w:sz="0" w:space="0" w:color="auto"/>
              </w:divBdr>
            </w:div>
            <w:div w:id="1037587442">
              <w:marLeft w:val="0"/>
              <w:marRight w:val="0"/>
              <w:marTop w:val="0"/>
              <w:marBottom w:val="0"/>
              <w:divBdr>
                <w:top w:val="none" w:sz="0" w:space="0" w:color="auto"/>
                <w:left w:val="none" w:sz="0" w:space="0" w:color="auto"/>
                <w:bottom w:val="none" w:sz="0" w:space="0" w:color="auto"/>
                <w:right w:val="none" w:sz="0" w:space="0" w:color="auto"/>
              </w:divBdr>
            </w:div>
          </w:divsChild>
        </w:div>
        <w:div w:id="495338043">
          <w:marLeft w:val="0"/>
          <w:marRight w:val="0"/>
          <w:marTop w:val="0"/>
          <w:marBottom w:val="0"/>
          <w:divBdr>
            <w:top w:val="none" w:sz="0" w:space="0" w:color="auto"/>
            <w:left w:val="none" w:sz="0" w:space="0" w:color="auto"/>
            <w:bottom w:val="none" w:sz="0" w:space="0" w:color="auto"/>
            <w:right w:val="none" w:sz="0" w:space="0" w:color="auto"/>
          </w:divBdr>
        </w:div>
        <w:div w:id="513999609">
          <w:marLeft w:val="0"/>
          <w:marRight w:val="0"/>
          <w:marTop w:val="0"/>
          <w:marBottom w:val="0"/>
          <w:divBdr>
            <w:top w:val="none" w:sz="0" w:space="0" w:color="auto"/>
            <w:left w:val="none" w:sz="0" w:space="0" w:color="auto"/>
            <w:bottom w:val="none" w:sz="0" w:space="0" w:color="auto"/>
            <w:right w:val="none" w:sz="0" w:space="0" w:color="auto"/>
          </w:divBdr>
        </w:div>
        <w:div w:id="845485981">
          <w:marLeft w:val="0"/>
          <w:marRight w:val="0"/>
          <w:marTop w:val="0"/>
          <w:marBottom w:val="0"/>
          <w:divBdr>
            <w:top w:val="none" w:sz="0" w:space="0" w:color="auto"/>
            <w:left w:val="none" w:sz="0" w:space="0" w:color="auto"/>
            <w:bottom w:val="none" w:sz="0" w:space="0" w:color="auto"/>
            <w:right w:val="none" w:sz="0" w:space="0" w:color="auto"/>
          </w:divBdr>
        </w:div>
        <w:div w:id="850025943">
          <w:marLeft w:val="0"/>
          <w:marRight w:val="0"/>
          <w:marTop w:val="0"/>
          <w:marBottom w:val="0"/>
          <w:divBdr>
            <w:top w:val="none" w:sz="0" w:space="0" w:color="auto"/>
            <w:left w:val="none" w:sz="0" w:space="0" w:color="auto"/>
            <w:bottom w:val="none" w:sz="0" w:space="0" w:color="auto"/>
            <w:right w:val="none" w:sz="0" w:space="0" w:color="auto"/>
          </w:divBdr>
        </w:div>
        <w:div w:id="940647711">
          <w:marLeft w:val="0"/>
          <w:marRight w:val="0"/>
          <w:marTop w:val="0"/>
          <w:marBottom w:val="0"/>
          <w:divBdr>
            <w:top w:val="none" w:sz="0" w:space="0" w:color="auto"/>
            <w:left w:val="none" w:sz="0" w:space="0" w:color="auto"/>
            <w:bottom w:val="none" w:sz="0" w:space="0" w:color="auto"/>
            <w:right w:val="none" w:sz="0" w:space="0" w:color="auto"/>
          </w:divBdr>
        </w:div>
        <w:div w:id="957419535">
          <w:marLeft w:val="0"/>
          <w:marRight w:val="0"/>
          <w:marTop w:val="0"/>
          <w:marBottom w:val="0"/>
          <w:divBdr>
            <w:top w:val="none" w:sz="0" w:space="0" w:color="auto"/>
            <w:left w:val="none" w:sz="0" w:space="0" w:color="auto"/>
            <w:bottom w:val="none" w:sz="0" w:space="0" w:color="auto"/>
            <w:right w:val="none" w:sz="0" w:space="0" w:color="auto"/>
          </w:divBdr>
        </w:div>
        <w:div w:id="1004740815">
          <w:marLeft w:val="0"/>
          <w:marRight w:val="0"/>
          <w:marTop w:val="0"/>
          <w:marBottom w:val="0"/>
          <w:divBdr>
            <w:top w:val="none" w:sz="0" w:space="0" w:color="auto"/>
            <w:left w:val="none" w:sz="0" w:space="0" w:color="auto"/>
            <w:bottom w:val="none" w:sz="0" w:space="0" w:color="auto"/>
            <w:right w:val="none" w:sz="0" w:space="0" w:color="auto"/>
          </w:divBdr>
        </w:div>
        <w:div w:id="1008408527">
          <w:marLeft w:val="0"/>
          <w:marRight w:val="0"/>
          <w:marTop w:val="0"/>
          <w:marBottom w:val="0"/>
          <w:divBdr>
            <w:top w:val="none" w:sz="0" w:space="0" w:color="auto"/>
            <w:left w:val="none" w:sz="0" w:space="0" w:color="auto"/>
            <w:bottom w:val="none" w:sz="0" w:space="0" w:color="auto"/>
            <w:right w:val="none" w:sz="0" w:space="0" w:color="auto"/>
          </w:divBdr>
        </w:div>
        <w:div w:id="1479417996">
          <w:marLeft w:val="0"/>
          <w:marRight w:val="0"/>
          <w:marTop w:val="0"/>
          <w:marBottom w:val="0"/>
          <w:divBdr>
            <w:top w:val="none" w:sz="0" w:space="0" w:color="auto"/>
            <w:left w:val="none" w:sz="0" w:space="0" w:color="auto"/>
            <w:bottom w:val="none" w:sz="0" w:space="0" w:color="auto"/>
            <w:right w:val="none" w:sz="0" w:space="0" w:color="auto"/>
          </w:divBdr>
        </w:div>
        <w:div w:id="1709143787">
          <w:marLeft w:val="0"/>
          <w:marRight w:val="0"/>
          <w:marTop w:val="0"/>
          <w:marBottom w:val="0"/>
          <w:divBdr>
            <w:top w:val="none" w:sz="0" w:space="0" w:color="auto"/>
            <w:left w:val="none" w:sz="0" w:space="0" w:color="auto"/>
            <w:bottom w:val="none" w:sz="0" w:space="0" w:color="auto"/>
            <w:right w:val="none" w:sz="0" w:space="0" w:color="auto"/>
          </w:divBdr>
        </w:div>
        <w:div w:id="1874804218">
          <w:marLeft w:val="0"/>
          <w:marRight w:val="0"/>
          <w:marTop w:val="0"/>
          <w:marBottom w:val="0"/>
          <w:divBdr>
            <w:top w:val="none" w:sz="0" w:space="0" w:color="auto"/>
            <w:left w:val="none" w:sz="0" w:space="0" w:color="auto"/>
            <w:bottom w:val="none" w:sz="0" w:space="0" w:color="auto"/>
            <w:right w:val="none" w:sz="0" w:space="0" w:color="auto"/>
          </w:divBdr>
        </w:div>
        <w:div w:id="1975405460">
          <w:marLeft w:val="0"/>
          <w:marRight w:val="0"/>
          <w:marTop w:val="0"/>
          <w:marBottom w:val="0"/>
          <w:divBdr>
            <w:top w:val="none" w:sz="0" w:space="0" w:color="auto"/>
            <w:left w:val="none" w:sz="0" w:space="0" w:color="auto"/>
            <w:bottom w:val="none" w:sz="0" w:space="0" w:color="auto"/>
            <w:right w:val="none" w:sz="0" w:space="0" w:color="auto"/>
          </w:divBdr>
        </w:div>
        <w:div w:id="2117290708">
          <w:marLeft w:val="0"/>
          <w:marRight w:val="0"/>
          <w:marTop w:val="0"/>
          <w:marBottom w:val="0"/>
          <w:divBdr>
            <w:top w:val="none" w:sz="0" w:space="0" w:color="auto"/>
            <w:left w:val="none" w:sz="0" w:space="0" w:color="auto"/>
            <w:bottom w:val="none" w:sz="0" w:space="0" w:color="auto"/>
            <w:right w:val="none" w:sz="0" w:space="0" w:color="auto"/>
          </w:divBdr>
        </w:div>
      </w:divsChild>
    </w:div>
    <w:div w:id="441535094">
      <w:bodyDiv w:val="1"/>
      <w:marLeft w:val="0"/>
      <w:marRight w:val="0"/>
      <w:marTop w:val="0"/>
      <w:marBottom w:val="0"/>
      <w:divBdr>
        <w:top w:val="none" w:sz="0" w:space="0" w:color="auto"/>
        <w:left w:val="none" w:sz="0" w:space="0" w:color="auto"/>
        <w:bottom w:val="none" w:sz="0" w:space="0" w:color="auto"/>
        <w:right w:val="none" w:sz="0" w:space="0" w:color="auto"/>
      </w:divBdr>
    </w:div>
    <w:div w:id="670565129">
      <w:bodyDiv w:val="1"/>
      <w:marLeft w:val="0"/>
      <w:marRight w:val="0"/>
      <w:marTop w:val="0"/>
      <w:marBottom w:val="0"/>
      <w:divBdr>
        <w:top w:val="none" w:sz="0" w:space="0" w:color="auto"/>
        <w:left w:val="none" w:sz="0" w:space="0" w:color="auto"/>
        <w:bottom w:val="none" w:sz="0" w:space="0" w:color="auto"/>
        <w:right w:val="none" w:sz="0" w:space="0" w:color="auto"/>
      </w:divBdr>
      <w:divsChild>
        <w:div w:id="604965966">
          <w:marLeft w:val="0"/>
          <w:marRight w:val="0"/>
          <w:marTop w:val="0"/>
          <w:marBottom w:val="0"/>
          <w:divBdr>
            <w:top w:val="none" w:sz="0" w:space="0" w:color="auto"/>
            <w:left w:val="none" w:sz="0" w:space="0" w:color="auto"/>
            <w:bottom w:val="none" w:sz="0" w:space="0" w:color="auto"/>
            <w:right w:val="none" w:sz="0" w:space="0" w:color="auto"/>
          </w:divBdr>
          <w:divsChild>
            <w:div w:id="37165852">
              <w:marLeft w:val="0"/>
              <w:marRight w:val="0"/>
              <w:marTop w:val="0"/>
              <w:marBottom w:val="0"/>
              <w:divBdr>
                <w:top w:val="none" w:sz="0" w:space="0" w:color="auto"/>
                <w:left w:val="none" w:sz="0" w:space="0" w:color="auto"/>
                <w:bottom w:val="none" w:sz="0" w:space="0" w:color="auto"/>
                <w:right w:val="none" w:sz="0" w:space="0" w:color="auto"/>
              </w:divBdr>
              <w:divsChild>
                <w:div w:id="17397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3192">
      <w:bodyDiv w:val="1"/>
      <w:marLeft w:val="0"/>
      <w:marRight w:val="0"/>
      <w:marTop w:val="0"/>
      <w:marBottom w:val="0"/>
      <w:divBdr>
        <w:top w:val="none" w:sz="0" w:space="0" w:color="auto"/>
        <w:left w:val="none" w:sz="0" w:space="0" w:color="auto"/>
        <w:bottom w:val="none" w:sz="0" w:space="0" w:color="auto"/>
        <w:right w:val="none" w:sz="0" w:space="0" w:color="auto"/>
      </w:divBdr>
    </w:div>
    <w:div w:id="739406762">
      <w:bodyDiv w:val="1"/>
      <w:marLeft w:val="0"/>
      <w:marRight w:val="0"/>
      <w:marTop w:val="0"/>
      <w:marBottom w:val="0"/>
      <w:divBdr>
        <w:top w:val="none" w:sz="0" w:space="0" w:color="auto"/>
        <w:left w:val="none" w:sz="0" w:space="0" w:color="auto"/>
        <w:bottom w:val="none" w:sz="0" w:space="0" w:color="auto"/>
        <w:right w:val="none" w:sz="0" w:space="0" w:color="auto"/>
      </w:divBdr>
    </w:div>
    <w:div w:id="939721682">
      <w:bodyDiv w:val="1"/>
      <w:marLeft w:val="0"/>
      <w:marRight w:val="0"/>
      <w:marTop w:val="0"/>
      <w:marBottom w:val="0"/>
      <w:divBdr>
        <w:top w:val="none" w:sz="0" w:space="0" w:color="auto"/>
        <w:left w:val="none" w:sz="0" w:space="0" w:color="auto"/>
        <w:bottom w:val="none" w:sz="0" w:space="0" w:color="auto"/>
        <w:right w:val="none" w:sz="0" w:space="0" w:color="auto"/>
      </w:divBdr>
      <w:divsChild>
        <w:div w:id="623510816">
          <w:marLeft w:val="0"/>
          <w:marRight w:val="0"/>
          <w:marTop w:val="0"/>
          <w:marBottom w:val="0"/>
          <w:divBdr>
            <w:top w:val="none" w:sz="0" w:space="0" w:color="auto"/>
            <w:left w:val="none" w:sz="0" w:space="0" w:color="auto"/>
            <w:bottom w:val="none" w:sz="0" w:space="0" w:color="auto"/>
            <w:right w:val="none" w:sz="0" w:space="0" w:color="auto"/>
          </w:divBdr>
          <w:divsChild>
            <w:div w:id="1395080984">
              <w:marLeft w:val="0"/>
              <w:marRight w:val="0"/>
              <w:marTop w:val="0"/>
              <w:marBottom w:val="0"/>
              <w:divBdr>
                <w:top w:val="none" w:sz="0" w:space="0" w:color="auto"/>
                <w:left w:val="none" w:sz="0" w:space="0" w:color="auto"/>
                <w:bottom w:val="none" w:sz="0" w:space="0" w:color="auto"/>
                <w:right w:val="none" w:sz="0" w:space="0" w:color="auto"/>
              </w:divBdr>
              <w:divsChild>
                <w:div w:id="20554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7014">
      <w:bodyDiv w:val="1"/>
      <w:marLeft w:val="0"/>
      <w:marRight w:val="0"/>
      <w:marTop w:val="0"/>
      <w:marBottom w:val="0"/>
      <w:divBdr>
        <w:top w:val="none" w:sz="0" w:space="0" w:color="auto"/>
        <w:left w:val="none" w:sz="0" w:space="0" w:color="auto"/>
        <w:bottom w:val="none" w:sz="0" w:space="0" w:color="auto"/>
        <w:right w:val="none" w:sz="0" w:space="0" w:color="auto"/>
      </w:divBdr>
    </w:div>
    <w:div w:id="1190292021">
      <w:bodyDiv w:val="1"/>
      <w:marLeft w:val="0"/>
      <w:marRight w:val="0"/>
      <w:marTop w:val="0"/>
      <w:marBottom w:val="0"/>
      <w:divBdr>
        <w:top w:val="none" w:sz="0" w:space="0" w:color="auto"/>
        <w:left w:val="none" w:sz="0" w:space="0" w:color="auto"/>
        <w:bottom w:val="none" w:sz="0" w:space="0" w:color="auto"/>
        <w:right w:val="none" w:sz="0" w:space="0" w:color="auto"/>
      </w:divBdr>
    </w:div>
    <w:div w:id="1247114615">
      <w:bodyDiv w:val="1"/>
      <w:marLeft w:val="0"/>
      <w:marRight w:val="0"/>
      <w:marTop w:val="0"/>
      <w:marBottom w:val="0"/>
      <w:divBdr>
        <w:top w:val="none" w:sz="0" w:space="0" w:color="auto"/>
        <w:left w:val="none" w:sz="0" w:space="0" w:color="auto"/>
        <w:bottom w:val="none" w:sz="0" w:space="0" w:color="auto"/>
        <w:right w:val="none" w:sz="0" w:space="0" w:color="auto"/>
      </w:divBdr>
    </w:div>
    <w:div w:id="1291672628">
      <w:bodyDiv w:val="1"/>
      <w:marLeft w:val="0"/>
      <w:marRight w:val="0"/>
      <w:marTop w:val="0"/>
      <w:marBottom w:val="0"/>
      <w:divBdr>
        <w:top w:val="none" w:sz="0" w:space="0" w:color="auto"/>
        <w:left w:val="none" w:sz="0" w:space="0" w:color="auto"/>
        <w:bottom w:val="none" w:sz="0" w:space="0" w:color="auto"/>
        <w:right w:val="none" w:sz="0" w:space="0" w:color="auto"/>
      </w:divBdr>
    </w:div>
    <w:div w:id="1336691737">
      <w:bodyDiv w:val="1"/>
      <w:marLeft w:val="0"/>
      <w:marRight w:val="0"/>
      <w:marTop w:val="0"/>
      <w:marBottom w:val="0"/>
      <w:divBdr>
        <w:top w:val="none" w:sz="0" w:space="0" w:color="auto"/>
        <w:left w:val="none" w:sz="0" w:space="0" w:color="auto"/>
        <w:bottom w:val="none" w:sz="0" w:space="0" w:color="auto"/>
        <w:right w:val="none" w:sz="0" w:space="0" w:color="auto"/>
      </w:divBdr>
    </w:div>
    <w:div w:id="1350453091">
      <w:bodyDiv w:val="1"/>
      <w:marLeft w:val="0"/>
      <w:marRight w:val="0"/>
      <w:marTop w:val="0"/>
      <w:marBottom w:val="0"/>
      <w:divBdr>
        <w:top w:val="none" w:sz="0" w:space="0" w:color="auto"/>
        <w:left w:val="none" w:sz="0" w:space="0" w:color="auto"/>
        <w:bottom w:val="none" w:sz="0" w:space="0" w:color="auto"/>
        <w:right w:val="none" w:sz="0" w:space="0" w:color="auto"/>
      </w:divBdr>
    </w:div>
    <w:div w:id="1375275424">
      <w:bodyDiv w:val="1"/>
      <w:marLeft w:val="0"/>
      <w:marRight w:val="0"/>
      <w:marTop w:val="0"/>
      <w:marBottom w:val="0"/>
      <w:divBdr>
        <w:top w:val="none" w:sz="0" w:space="0" w:color="auto"/>
        <w:left w:val="none" w:sz="0" w:space="0" w:color="auto"/>
        <w:bottom w:val="none" w:sz="0" w:space="0" w:color="auto"/>
        <w:right w:val="none" w:sz="0" w:space="0" w:color="auto"/>
      </w:divBdr>
    </w:div>
    <w:div w:id="1390882812">
      <w:bodyDiv w:val="1"/>
      <w:marLeft w:val="0"/>
      <w:marRight w:val="0"/>
      <w:marTop w:val="0"/>
      <w:marBottom w:val="0"/>
      <w:divBdr>
        <w:top w:val="none" w:sz="0" w:space="0" w:color="auto"/>
        <w:left w:val="none" w:sz="0" w:space="0" w:color="auto"/>
        <w:bottom w:val="none" w:sz="0" w:space="0" w:color="auto"/>
        <w:right w:val="none" w:sz="0" w:space="0" w:color="auto"/>
      </w:divBdr>
    </w:div>
    <w:div w:id="1520897982">
      <w:bodyDiv w:val="1"/>
      <w:marLeft w:val="0"/>
      <w:marRight w:val="0"/>
      <w:marTop w:val="0"/>
      <w:marBottom w:val="0"/>
      <w:divBdr>
        <w:top w:val="none" w:sz="0" w:space="0" w:color="auto"/>
        <w:left w:val="none" w:sz="0" w:space="0" w:color="auto"/>
        <w:bottom w:val="none" w:sz="0" w:space="0" w:color="auto"/>
        <w:right w:val="none" w:sz="0" w:space="0" w:color="auto"/>
      </w:divBdr>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94770868">
      <w:bodyDiv w:val="1"/>
      <w:marLeft w:val="0"/>
      <w:marRight w:val="0"/>
      <w:marTop w:val="0"/>
      <w:marBottom w:val="0"/>
      <w:divBdr>
        <w:top w:val="none" w:sz="0" w:space="0" w:color="auto"/>
        <w:left w:val="none" w:sz="0" w:space="0" w:color="auto"/>
        <w:bottom w:val="none" w:sz="0" w:space="0" w:color="auto"/>
        <w:right w:val="none" w:sz="0" w:space="0" w:color="auto"/>
      </w:divBdr>
      <w:divsChild>
        <w:div w:id="219480217">
          <w:marLeft w:val="0"/>
          <w:marRight w:val="0"/>
          <w:marTop w:val="0"/>
          <w:marBottom w:val="0"/>
          <w:divBdr>
            <w:top w:val="none" w:sz="0" w:space="0" w:color="auto"/>
            <w:left w:val="none" w:sz="0" w:space="0" w:color="auto"/>
            <w:bottom w:val="none" w:sz="0" w:space="0" w:color="auto"/>
            <w:right w:val="none" w:sz="0" w:space="0" w:color="auto"/>
          </w:divBdr>
        </w:div>
        <w:div w:id="312101512">
          <w:marLeft w:val="0"/>
          <w:marRight w:val="0"/>
          <w:marTop w:val="0"/>
          <w:marBottom w:val="0"/>
          <w:divBdr>
            <w:top w:val="none" w:sz="0" w:space="0" w:color="auto"/>
            <w:left w:val="none" w:sz="0" w:space="0" w:color="auto"/>
            <w:bottom w:val="none" w:sz="0" w:space="0" w:color="auto"/>
            <w:right w:val="none" w:sz="0" w:space="0" w:color="auto"/>
          </w:divBdr>
        </w:div>
        <w:div w:id="638997792">
          <w:marLeft w:val="0"/>
          <w:marRight w:val="0"/>
          <w:marTop w:val="0"/>
          <w:marBottom w:val="0"/>
          <w:divBdr>
            <w:top w:val="none" w:sz="0" w:space="0" w:color="auto"/>
            <w:left w:val="none" w:sz="0" w:space="0" w:color="auto"/>
            <w:bottom w:val="none" w:sz="0" w:space="0" w:color="auto"/>
            <w:right w:val="none" w:sz="0" w:space="0" w:color="auto"/>
          </w:divBdr>
        </w:div>
        <w:div w:id="1049304523">
          <w:marLeft w:val="0"/>
          <w:marRight w:val="0"/>
          <w:marTop w:val="0"/>
          <w:marBottom w:val="0"/>
          <w:divBdr>
            <w:top w:val="none" w:sz="0" w:space="0" w:color="auto"/>
            <w:left w:val="none" w:sz="0" w:space="0" w:color="auto"/>
            <w:bottom w:val="none" w:sz="0" w:space="0" w:color="auto"/>
            <w:right w:val="none" w:sz="0" w:space="0" w:color="auto"/>
          </w:divBdr>
        </w:div>
        <w:div w:id="1885824074">
          <w:marLeft w:val="0"/>
          <w:marRight w:val="0"/>
          <w:marTop w:val="0"/>
          <w:marBottom w:val="0"/>
          <w:divBdr>
            <w:top w:val="none" w:sz="0" w:space="0" w:color="auto"/>
            <w:left w:val="none" w:sz="0" w:space="0" w:color="auto"/>
            <w:bottom w:val="none" w:sz="0" w:space="0" w:color="auto"/>
            <w:right w:val="none" w:sz="0" w:space="0" w:color="auto"/>
          </w:divBdr>
        </w:div>
        <w:div w:id="1937326579">
          <w:marLeft w:val="0"/>
          <w:marRight w:val="0"/>
          <w:marTop w:val="0"/>
          <w:marBottom w:val="0"/>
          <w:divBdr>
            <w:top w:val="none" w:sz="0" w:space="0" w:color="auto"/>
            <w:left w:val="none" w:sz="0" w:space="0" w:color="auto"/>
            <w:bottom w:val="none" w:sz="0" w:space="0" w:color="auto"/>
            <w:right w:val="none" w:sz="0" w:space="0" w:color="auto"/>
          </w:divBdr>
        </w:div>
      </w:divsChild>
    </w:div>
    <w:div w:id="1802069136">
      <w:bodyDiv w:val="1"/>
      <w:marLeft w:val="0"/>
      <w:marRight w:val="0"/>
      <w:marTop w:val="0"/>
      <w:marBottom w:val="0"/>
      <w:divBdr>
        <w:top w:val="none" w:sz="0" w:space="0" w:color="auto"/>
        <w:left w:val="none" w:sz="0" w:space="0" w:color="auto"/>
        <w:bottom w:val="none" w:sz="0" w:space="0" w:color="auto"/>
        <w:right w:val="none" w:sz="0" w:space="0" w:color="auto"/>
      </w:divBdr>
    </w:div>
    <w:div w:id="2014530010">
      <w:bodyDiv w:val="1"/>
      <w:marLeft w:val="0"/>
      <w:marRight w:val="0"/>
      <w:marTop w:val="0"/>
      <w:marBottom w:val="0"/>
      <w:divBdr>
        <w:top w:val="none" w:sz="0" w:space="0" w:color="auto"/>
        <w:left w:val="none" w:sz="0" w:space="0" w:color="auto"/>
        <w:bottom w:val="none" w:sz="0" w:space="0" w:color="auto"/>
        <w:right w:val="none" w:sz="0" w:space="0" w:color="auto"/>
      </w:divBdr>
    </w:div>
    <w:div w:id="2066907031">
      <w:bodyDiv w:val="1"/>
      <w:marLeft w:val="0"/>
      <w:marRight w:val="0"/>
      <w:marTop w:val="0"/>
      <w:marBottom w:val="0"/>
      <w:divBdr>
        <w:top w:val="none" w:sz="0" w:space="0" w:color="auto"/>
        <w:left w:val="none" w:sz="0" w:space="0" w:color="auto"/>
        <w:bottom w:val="none" w:sz="0" w:space="0" w:color="auto"/>
        <w:right w:val="none" w:sz="0" w:space="0" w:color="auto"/>
      </w:divBdr>
      <w:divsChild>
        <w:div w:id="101347229">
          <w:marLeft w:val="0"/>
          <w:marRight w:val="0"/>
          <w:marTop w:val="0"/>
          <w:marBottom w:val="0"/>
          <w:divBdr>
            <w:top w:val="none" w:sz="0" w:space="0" w:color="auto"/>
            <w:left w:val="none" w:sz="0" w:space="0" w:color="auto"/>
            <w:bottom w:val="none" w:sz="0" w:space="0" w:color="auto"/>
            <w:right w:val="none" w:sz="0" w:space="0" w:color="auto"/>
          </w:divBdr>
          <w:divsChild>
            <w:div w:id="801921424">
              <w:marLeft w:val="0"/>
              <w:marRight w:val="0"/>
              <w:marTop w:val="0"/>
              <w:marBottom w:val="0"/>
              <w:divBdr>
                <w:top w:val="none" w:sz="0" w:space="0" w:color="auto"/>
                <w:left w:val="none" w:sz="0" w:space="0" w:color="auto"/>
                <w:bottom w:val="none" w:sz="0" w:space="0" w:color="auto"/>
                <w:right w:val="none" w:sz="0" w:space="0" w:color="auto"/>
              </w:divBdr>
              <w:divsChild>
                <w:div w:id="143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null)"/><Relationship Id="rId3" Type="http://schemas.openxmlformats.org/officeDocument/2006/relationships/styles" Target="style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null)"/><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60C331B-43B0-3A42-8B41-A339757D9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16</Pages>
  <Words>28623</Words>
  <Characters>163152</Characters>
  <Application>Microsoft Office Word</Application>
  <DocSecurity>0</DocSecurity>
  <Lines>1359</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Stephen Scherrer</cp:lastModifiedBy>
  <cp:revision>1</cp:revision>
  <cp:lastPrinted>2017-11-17T18:44:00Z</cp:lastPrinted>
  <dcterms:created xsi:type="dcterms:W3CDTF">2019-06-13T01:48:00Z</dcterms:created>
  <dcterms:modified xsi:type="dcterms:W3CDTF">2019-06-18T22:20:00Z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class="1"/&gt;&lt;/info&gt;PAPERS2_INFO_END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http://www.zotero.org/styles/canadian-journal-of-fisheries-and-aquatic-sciences</vt:lpwstr>
  </property>
  <property fmtid="{D5CDD505-2E9C-101B-9397-08002B2CF9AE}" pid="8" name="Mendeley Recent Style Name 2_1">
    <vt:lpwstr>Canadian Journal of Fisheries and Aquatic Sciences</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http://www.zotero.org/styles/fishery-bulletin</vt:lpwstr>
  </property>
  <property fmtid="{D5CDD505-2E9C-101B-9397-08002B2CF9AE}" pid="12" name="Mendeley Recent Style Name 4_1">
    <vt:lpwstr>Fishery Bulletin</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(deprecated)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http://www.zotero.org/styles/peerj</vt:lpwstr>
  </property>
  <property fmtid="{D5CDD505-2E9C-101B-9397-08002B2CF9AE}" pid="22" name="Mendeley Recent Style Name 9_1">
    <vt:lpwstr>PeerJ</vt:lpwstr>
  </property>
  <property fmtid="{D5CDD505-2E9C-101B-9397-08002B2CF9AE}" pid="23" name="Mendeley Document_1">
    <vt:lpwstr>True</vt:lpwstr>
  </property>
  <property fmtid="{D5CDD505-2E9C-101B-9397-08002B2CF9AE}" pid="24" name="Mendeley Unique User Id_1">
    <vt:lpwstr>46366e82-79d0-3c06-a6d7-282bb408a2ed</vt:lpwstr>
  </property>
  <property fmtid="{D5CDD505-2E9C-101B-9397-08002B2CF9AE}" pid="25" name="Mendeley Citation Style_1">
    <vt:lpwstr>http://www.zotero.org/styles/canadian-journal-of-fisheries-and-aquatic-sciences</vt:lpwstr>
  </property>
</Properties>
</file>